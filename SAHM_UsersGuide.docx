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63C2" w:rsidRPr="00380C9D" w:rsidRDefault="00832908" w:rsidP="00F67683">
      <w:pPr>
        <w:pStyle w:val="useNote"/>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8"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118B8">
      <w:pPr>
        <w:pStyle w:val="SecondaryIdentification"/>
      </w:pPr>
      <w:r>
        <w:t>Fort Collins Science Center</w:t>
      </w:r>
      <w:r w:rsidR="00D20FCA">
        <w:br/>
      </w:r>
    </w:p>
    <w:p w:rsidR="004C2244" w:rsidRDefault="007551D2" w:rsidP="004C2244">
      <w:pPr>
        <w:pStyle w:val="Title"/>
      </w:pPr>
      <w:proofErr w:type="gramStart"/>
      <w:r>
        <w:t>User Documentation for the So</w:t>
      </w:r>
      <w:r w:rsidR="002C5DEB">
        <w:t>ftware for Assisted</w:t>
      </w:r>
      <w:r>
        <w:t xml:space="preserve"> Habitat Modeling (SAHM) package in VisTrails.</w:t>
      </w:r>
      <w:proofErr w:type="gramEnd"/>
    </w:p>
    <w:p w:rsidR="00021402" w:rsidRPr="005C2983" w:rsidRDefault="004D10C8" w:rsidP="005C2983">
      <w:pPr>
        <w:pStyle w:val="Authors"/>
      </w:pPr>
      <w:r w:rsidRPr="005C2983">
        <w:t xml:space="preserve">By </w:t>
      </w:r>
      <w:r w:rsidR="007551D2">
        <w:t>Colin Talbert</w:t>
      </w:r>
      <w:r w:rsidR="002C5DEB">
        <w:t xml:space="preserve">, </w:t>
      </w:r>
      <w:r w:rsidR="00F31372">
        <w:t>Marian Talbert</w:t>
      </w:r>
    </w:p>
    <w:p w:rsidR="00171A05" w:rsidRPr="005C2983" w:rsidRDefault="00171A05" w:rsidP="005C2983">
      <w:pPr>
        <w:pStyle w:val="Authors"/>
      </w:pPr>
    </w:p>
    <w:p w:rsidR="00171A05" w:rsidRPr="005C2983" w:rsidRDefault="00171A05" w:rsidP="005C2983">
      <w:pPr>
        <w:pStyle w:val="Authors"/>
      </w:pPr>
    </w:p>
    <w:p w:rsidR="00171A05" w:rsidRPr="005C2983" w:rsidRDefault="00171A05" w:rsidP="005C2983">
      <w:pPr>
        <w:pStyle w:val="Authors"/>
      </w:pPr>
    </w:p>
    <w:p w:rsidR="003C63C2" w:rsidRPr="00DC6924" w:rsidRDefault="003B4A40" w:rsidP="00A471C4">
      <w:pPr>
        <w:pStyle w:val="Series"/>
      </w:pPr>
      <w:r>
        <w:t>Report Series X</w:t>
      </w:r>
      <w:r w:rsidR="009B4FE0">
        <w:t>XXX–</w:t>
      </w:r>
      <w:r>
        <w:t>XXX</w:t>
      </w:r>
      <w:r w:rsidR="009B4FE0">
        <w:t>X</w:t>
      </w:r>
    </w:p>
    <w:p w:rsidR="003C63C2" w:rsidRPr="00DC6924" w:rsidRDefault="003C63C2" w:rsidP="008B70BC">
      <w:pPr>
        <w:pStyle w:val="DBID"/>
      </w:pPr>
      <w:smartTag w:uri="urn:schemas-microsoft-com:office:smarttags" w:element="place">
        <w:smartTag w:uri="urn:schemas-microsoft-com:office:smarttags" w:element="country-region">
          <w:r w:rsidRPr="00DC6924">
            <w:t>U.S.</w:t>
          </w:r>
        </w:smartTag>
      </w:smartTag>
      <w:r w:rsidRPr="00DC6924">
        <w:t xml:space="preserve"> Department of the Interior</w:t>
      </w:r>
    </w:p>
    <w:p w:rsidR="00AF1844" w:rsidRDefault="003C63C2" w:rsidP="00A471C4">
      <w:pPr>
        <w:pStyle w:val="DBID"/>
      </w:pPr>
      <w:smartTag w:uri="urn:schemas-microsoft-com:office:smarttags" w:element="country-region">
        <w:smartTag w:uri="urn:schemas-microsoft-com:office:smarttags" w:element="place">
          <w:r w:rsidRPr="00DC6924">
            <w:t>U.S.</w:t>
          </w:r>
        </w:smartTag>
      </w:smartTag>
      <w:r w:rsidRPr="00DC6924">
        <w:t xml:space="preserve"> Geological Survey</w:t>
      </w:r>
    </w:p>
    <w:p w:rsidR="00F2798F" w:rsidRDefault="00AF1844" w:rsidP="00AF1844">
      <w:pPr>
        <w:pStyle w:val="BOTPOffice"/>
      </w:pPr>
      <w:r>
        <w:br w:type="page"/>
      </w:r>
      <w:smartTag w:uri="urn:schemas-microsoft-com:office:smarttags" w:element="country-region">
        <w:smartTag w:uri="urn:schemas-microsoft-com:office:smarttags" w:element="place">
          <w:r w:rsidR="00F2798F">
            <w:lastRenderedPageBreak/>
            <w:t>U.S.</w:t>
          </w:r>
        </w:smartTag>
      </w:smartTag>
      <w:r w:rsidR="00F2798F">
        <w:t xml:space="preserve"> Department of the Interior</w:t>
      </w:r>
    </w:p>
    <w:p w:rsidR="00F2798F" w:rsidRDefault="003F37B2" w:rsidP="00B118B8">
      <w:pPr>
        <w:pStyle w:val="BOTPOfficial"/>
      </w:pPr>
      <w:r>
        <w:t>KEN SALAZAR</w:t>
      </w:r>
      <w:r w:rsidR="00DB5F1C">
        <w:t>, Secretary</w:t>
      </w:r>
    </w:p>
    <w:p w:rsidR="00F2798F" w:rsidRDefault="00F2798F" w:rsidP="00B118B8">
      <w:pPr>
        <w:pStyle w:val="BOTPOffice"/>
      </w:pPr>
      <w:smartTag w:uri="urn:schemas-microsoft-com:office:smarttags" w:element="place">
        <w:smartTag w:uri="urn:schemas-microsoft-com:office:smarttags" w:element="country-region">
          <w:r>
            <w:t>U.S.</w:t>
          </w:r>
        </w:smartTag>
      </w:smartTag>
      <w:r>
        <w:t xml:space="preserve"> Geological Survey</w:t>
      </w:r>
    </w:p>
    <w:p w:rsidR="00F2798F" w:rsidRDefault="003F37B2" w:rsidP="00B118B8">
      <w:pPr>
        <w:pStyle w:val="BOTPOfficial"/>
      </w:pPr>
      <w:r>
        <w:t>Marcia K. McNutt</w:t>
      </w:r>
      <w:r w:rsidR="003A4F4A">
        <w:t xml:space="preserve">, </w:t>
      </w:r>
      <w:r w:rsidR="00F2798F">
        <w:t>Director</w:t>
      </w:r>
    </w:p>
    <w:p w:rsidR="00F2798F" w:rsidRDefault="00F2798F" w:rsidP="00B118B8">
      <w:pPr>
        <w:pStyle w:val="Publisher"/>
      </w:pPr>
      <w:r>
        <w:t xml:space="preserve">U.S. Geological Survey, </w:t>
      </w:r>
      <w:smartTag w:uri="urn:schemas-microsoft-com:office:smarttags" w:element="City">
        <w:r>
          <w:t>Reston</w:t>
        </w:r>
      </w:smartTag>
      <w:r>
        <w:t>, Virginia</w:t>
      </w:r>
      <w:r w:rsidR="00E44D2C">
        <w:t>:</w:t>
      </w:r>
      <w:r>
        <w:t xml:space="preserve"> 20</w:t>
      </w:r>
      <w:r w:rsidR="00E44D2C">
        <w:t>1</w:t>
      </w:r>
      <w:r>
        <w:t>x</w:t>
      </w:r>
      <w:r>
        <w:br/>
        <w:t xml:space="preserve">Revised and reprinted: </w:t>
      </w:r>
      <w:proofErr w:type="gramStart"/>
      <w:r>
        <w:t>20</w:t>
      </w:r>
      <w:r w:rsidR="00E44D2C">
        <w:t>1</w:t>
      </w:r>
      <w:r>
        <w:t>x</w:t>
      </w:r>
      <w:proofErr w:type="gramEnd"/>
    </w:p>
    <w:p w:rsidR="00F2798F" w:rsidRDefault="00E44D2C" w:rsidP="00B118B8">
      <w:pPr>
        <w:pStyle w:val="BOTPNotes"/>
      </w:pPr>
      <w:r>
        <w:t>For more information on the USGS—the Federal source for science about the Earth</w:t>
      </w:r>
      <w:proofErr w:type="gramStart"/>
      <w:r>
        <w:t>,</w:t>
      </w:r>
      <w:proofErr w:type="gramEnd"/>
      <w:r>
        <w:br w:type="textWrapping" w:clear="all"/>
        <w:t xml:space="preserve">its natural and living resources, natural hazards, and the environment—visit </w:t>
      </w:r>
      <w:r>
        <w:br/>
      </w:r>
      <w:hyperlink r:id="rId9" w:history="1">
        <w:r w:rsidRPr="00014FF5">
          <w:rPr>
            <w:rStyle w:val="Hyperlink"/>
          </w:rPr>
          <w:t>http://www.usgs.gov</w:t>
        </w:r>
      </w:hyperlink>
      <w:r>
        <w:t xml:space="preserve"> or call 1–888–ASK–USGS</w:t>
      </w:r>
    </w:p>
    <w:p w:rsidR="004B21D9" w:rsidRDefault="00E44D2C" w:rsidP="004B21D9">
      <w:pPr>
        <w:pStyle w:val="BOTPNotes2"/>
      </w:pPr>
      <w:r>
        <w:t>For an overview of USGS information products, including maps, imagery, and publications</w:t>
      </w:r>
      <w:proofErr w:type="gramStart"/>
      <w:r>
        <w:t>,</w:t>
      </w:r>
      <w:proofErr w:type="gramEnd"/>
      <w:r>
        <w:br/>
        <w:t xml:space="preserve">visit </w:t>
      </w:r>
      <w:hyperlink r:id="rId10" w:history="1">
        <w:r w:rsidRPr="00014FF5">
          <w:rPr>
            <w:rStyle w:val="Hyperlink"/>
          </w:rPr>
          <w:t>http://www.usgs.gov/pubprod</w:t>
        </w:r>
      </w:hyperlink>
    </w:p>
    <w:p w:rsidR="00E44D2C" w:rsidRDefault="00E44D2C" w:rsidP="004B21D9">
      <w:pPr>
        <w:pStyle w:val="BOTPNotes2"/>
      </w:pPr>
      <w:r>
        <w:t xml:space="preserve">To order this and other USGS information products, visit </w:t>
      </w:r>
      <w:hyperlink r:id="rId11" w:history="1">
        <w:r w:rsidRPr="00014FF5">
          <w:rPr>
            <w:rStyle w:val="Hyperlink"/>
          </w:rPr>
          <w:t>http://store.usgs.gov</w:t>
        </w:r>
      </w:hyperlink>
    </w:p>
    <w:p w:rsidR="001C6BB6" w:rsidRDefault="001C6BB6" w:rsidP="001C6BB6">
      <w:pPr>
        <w:pStyle w:val="BOTPNotes"/>
      </w:pPr>
      <w:r>
        <w:t>Suggested citation</w:t>
      </w:r>
      <w:proofErr w:type="gramStart"/>
      <w:r>
        <w:t>:</w:t>
      </w:r>
      <w:proofErr w:type="gramEnd"/>
      <w:r>
        <w:br/>
      </w:r>
      <w:proofErr w:type="spellStart"/>
      <w:r>
        <w:t>Author1</w:t>
      </w:r>
      <w:proofErr w:type="spellEnd"/>
      <w:r>
        <w:t xml:space="preserve">, </w:t>
      </w:r>
      <w:proofErr w:type="spellStart"/>
      <w:r>
        <w:t>F.N.</w:t>
      </w:r>
      <w:proofErr w:type="spellEnd"/>
      <w:r>
        <w:t xml:space="preserve">, </w:t>
      </w:r>
      <w:proofErr w:type="spellStart"/>
      <w:r>
        <w:t>Author2</w:t>
      </w:r>
      <w:proofErr w:type="spellEnd"/>
      <w:r>
        <w:t xml:space="preserve">, </w:t>
      </w:r>
      <w:proofErr w:type="spellStart"/>
      <w:r>
        <w:t>Firstname</w:t>
      </w:r>
      <w:proofErr w:type="spellEnd"/>
      <w:r>
        <w:t xml:space="preserv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FC64D5">
      <w:pPr>
        <w:pStyle w:val="BOTPNotes2"/>
      </w:pPr>
      <w:r>
        <w:t xml:space="preserve">Any use of trade, product, or firm names is for descriptive purposes only and does not imply </w:t>
      </w:r>
      <w:r w:rsidR="00C5039F">
        <w:br/>
      </w:r>
      <w:r>
        <w:t>endorsement by the U.S. Government</w:t>
      </w:r>
      <w:r w:rsidR="006201F5">
        <w:t>.</w:t>
      </w:r>
    </w:p>
    <w:p w:rsidR="00F2798F" w:rsidRDefault="00F2798F" w:rsidP="004B21D9">
      <w:pPr>
        <w:pStyle w:val="BOTPNotes2"/>
      </w:pPr>
      <w:r>
        <w:t xml:space="preserve">Although this report is in the public domain, permission must be secured from the individual </w:t>
      </w:r>
      <w:r>
        <w:br/>
        <w:t>copyright owners to reproduce any copyrighted material contained within this report.</w:t>
      </w:r>
    </w:p>
    <w:p w:rsidR="00462C08" w:rsidRDefault="00913B4D" w:rsidP="00CE6927">
      <w:pPr>
        <w:pStyle w:val="TOCHeading1"/>
      </w:pPr>
      <w:bookmarkStart w:id="0" w:name="_Toc59001230"/>
      <w:r w:rsidRPr="005929C3">
        <w:br w:type="page"/>
      </w:r>
      <w:bookmarkStart w:id="1" w:name="_Toc59000056"/>
      <w:bookmarkStart w:id="2" w:name="_Toc59001231"/>
      <w:bookmarkEnd w:id="0"/>
    </w:p>
    <w:p w:rsidR="004E4B3F" w:rsidRDefault="00CE6927" w:rsidP="00CE6927">
      <w:pPr>
        <w:keepNext/>
        <w:spacing w:before="240" w:line="480" w:lineRule="auto"/>
        <w:outlineLvl w:val="0"/>
        <w:rPr>
          <w:noProof/>
        </w:rPr>
      </w:pPr>
      <w:r w:rsidRPr="00CE6927">
        <w:rPr>
          <w:rFonts w:ascii="Arial Narrow" w:hAnsi="Arial Narrow" w:cs="Arial"/>
          <w:b/>
          <w:bCs/>
          <w:kern w:val="32"/>
          <w:sz w:val="32"/>
          <w:szCs w:val="32"/>
        </w:rPr>
        <w:lastRenderedPageBreak/>
        <w:t>Contents</w:t>
      </w:r>
      <w:r w:rsidR="00F604B2" w:rsidRPr="00F604B2">
        <w:rPr>
          <w:rFonts w:ascii="Arial" w:hAnsi="Arial" w:cs="Arial"/>
          <w:b/>
          <w:bCs/>
          <w:kern w:val="32"/>
          <w:sz w:val="32"/>
          <w:szCs w:val="32"/>
        </w:rPr>
        <w:fldChar w:fldCharType="begin"/>
      </w:r>
      <w:r w:rsidRPr="00CE6927">
        <w:rPr>
          <w:rFonts w:ascii="Arial Narrow" w:hAnsi="Arial Narrow" w:cs="Arial"/>
          <w:b/>
          <w:bCs/>
          <w:kern w:val="32"/>
          <w:sz w:val="32"/>
          <w:szCs w:val="32"/>
        </w:rPr>
        <w:instrText xml:space="preserve"> TOC \o "3-5" \t "Heading 1,1,Heading 2,2" </w:instrText>
      </w:r>
      <w:r w:rsidR="00F604B2" w:rsidRPr="00F604B2">
        <w:rPr>
          <w:rFonts w:ascii="Arial" w:hAnsi="Arial" w:cs="Arial"/>
          <w:b/>
          <w:bCs/>
          <w:kern w:val="32"/>
          <w:sz w:val="32"/>
          <w:szCs w:val="32"/>
        </w:rPr>
        <w:fldChar w:fldCharType="separate"/>
      </w:r>
    </w:p>
    <w:p w:rsidR="004E4B3F" w:rsidRDefault="004E4B3F">
      <w:pPr>
        <w:pStyle w:val="TOC1"/>
        <w:rPr>
          <w:rFonts w:asciiTheme="minorHAnsi" w:eastAsiaTheme="minorEastAsia" w:hAnsiTheme="minorHAnsi" w:cstheme="minorBidi"/>
          <w:noProof/>
          <w:sz w:val="22"/>
          <w:szCs w:val="22"/>
        </w:rPr>
      </w:pPr>
      <w:r>
        <w:rPr>
          <w:noProof/>
        </w:rPr>
        <w:t>Introduction</w:t>
      </w:r>
      <w:r>
        <w:rPr>
          <w:noProof/>
        </w:rPr>
        <w:tab/>
      </w:r>
      <w:r w:rsidR="00F604B2">
        <w:rPr>
          <w:noProof/>
        </w:rPr>
        <w:fldChar w:fldCharType="begin"/>
      </w:r>
      <w:r>
        <w:rPr>
          <w:noProof/>
        </w:rPr>
        <w:instrText xml:space="preserve"> PAGEREF _Toc315364868 \h </w:instrText>
      </w:r>
      <w:r w:rsidR="00F604B2">
        <w:rPr>
          <w:noProof/>
        </w:rPr>
      </w:r>
      <w:r w:rsidR="00F604B2">
        <w:rPr>
          <w:noProof/>
        </w:rPr>
        <w:fldChar w:fldCharType="separate"/>
      </w:r>
      <w:r>
        <w:rPr>
          <w:noProof/>
        </w:rPr>
        <w:t>1</w:t>
      </w:r>
      <w:r w:rsidR="00F604B2">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Installation of SAHM and VisTrails</w:t>
      </w:r>
      <w:r>
        <w:rPr>
          <w:noProof/>
        </w:rPr>
        <w:tab/>
      </w:r>
      <w:r w:rsidR="00F604B2">
        <w:rPr>
          <w:noProof/>
        </w:rPr>
        <w:fldChar w:fldCharType="begin"/>
      </w:r>
      <w:r>
        <w:rPr>
          <w:noProof/>
        </w:rPr>
        <w:instrText xml:space="preserve"> PAGEREF _Toc315364869 \h </w:instrText>
      </w:r>
      <w:r w:rsidR="00F604B2">
        <w:rPr>
          <w:noProof/>
        </w:rPr>
      </w:r>
      <w:r w:rsidR="00F604B2">
        <w:rPr>
          <w:noProof/>
        </w:rPr>
        <w:fldChar w:fldCharType="separate"/>
      </w:r>
      <w:r>
        <w:rPr>
          <w:noProof/>
        </w:rPr>
        <w:t>2</w:t>
      </w:r>
      <w:r w:rsidR="00F604B2">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Windows Installation</w:t>
      </w:r>
      <w:r>
        <w:rPr>
          <w:noProof/>
        </w:rPr>
        <w:tab/>
      </w:r>
      <w:r w:rsidR="00F604B2">
        <w:rPr>
          <w:noProof/>
        </w:rPr>
        <w:fldChar w:fldCharType="begin"/>
      </w:r>
      <w:r>
        <w:rPr>
          <w:noProof/>
        </w:rPr>
        <w:instrText xml:space="preserve"> PAGEREF _Toc315364870 \h </w:instrText>
      </w:r>
      <w:r w:rsidR="00F604B2">
        <w:rPr>
          <w:noProof/>
        </w:rPr>
      </w:r>
      <w:r w:rsidR="00F604B2">
        <w:rPr>
          <w:noProof/>
        </w:rPr>
        <w:fldChar w:fldCharType="separate"/>
      </w:r>
      <w:r>
        <w:rPr>
          <w:noProof/>
        </w:rPr>
        <w:t>2</w:t>
      </w:r>
      <w:r w:rsidR="00F604B2">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VisTrails Primer</w:t>
      </w:r>
      <w:r>
        <w:rPr>
          <w:noProof/>
        </w:rPr>
        <w:tab/>
      </w:r>
      <w:r w:rsidR="00F604B2">
        <w:rPr>
          <w:noProof/>
        </w:rPr>
        <w:fldChar w:fldCharType="begin"/>
      </w:r>
      <w:r>
        <w:rPr>
          <w:noProof/>
        </w:rPr>
        <w:instrText xml:space="preserve"> PAGEREF _Toc315364871 \h </w:instrText>
      </w:r>
      <w:r w:rsidR="00F604B2">
        <w:rPr>
          <w:noProof/>
        </w:rPr>
      </w:r>
      <w:r w:rsidR="00F604B2">
        <w:rPr>
          <w:noProof/>
        </w:rPr>
        <w:fldChar w:fldCharType="separate"/>
      </w:r>
      <w:r>
        <w:rPr>
          <w:noProof/>
        </w:rPr>
        <w:t>11</w:t>
      </w:r>
      <w:r w:rsidR="00F604B2">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Creating and Editing Workflows</w:t>
      </w:r>
      <w:r>
        <w:rPr>
          <w:noProof/>
        </w:rPr>
        <w:tab/>
      </w:r>
      <w:r w:rsidR="00F604B2">
        <w:rPr>
          <w:noProof/>
        </w:rPr>
        <w:fldChar w:fldCharType="begin"/>
      </w:r>
      <w:r>
        <w:rPr>
          <w:noProof/>
        </w:rPr>
        <w:instrText xml:space="preserve"> PAGEREF _Toc315364872 \h </w:instrText>
      </w:r>
      <w:r w:rsidR="00F604B2">
        <w:rPr>
          <w:noProof/>
        </w:rPr>
      </w:r>
      <w:r w:rsidR="00F604B2">
        <w:rPr>
          <w:noProof/>
        </w:rPr>
        <w:fldChar w:fldCharType="separate"/>
      </w:r>
      <w:r>
        <w:rPr>
          <w:noProof/>
        </w:rPr>
        <w:t>12</w:t>
      </w:r>
      <w:r w:rsidR="00F604B2">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Executing Workflows</w:t>
      </w:r>
      <w:r>
        <w:rPr>
          <w:noProof/>
        </w:rPr>
        <w:tab/>
      </w:r>
      <w:r w:rsidR="00F604B2">
        <w:rPr>
          <w:noProof/>
        </w:rPr>
        <w:fldChar w:fldCharType="begin"/>
      </w:r>
      <w:r>
        <w:rPr>
          <w:noProof/>
        </w:rPr>
        <w:instrText xml:space="preserve"> PAGEREF _Toc315364873 \h </w:instrText>
      </w:r>
      <w:r w:rsidR="00F604B2">
        <w:rPr>
          <w:noProof/>
        </w:rPr>
      </w:r>
      <w:r w:rsidR="00F604B2">
        <w:rPr>
          <w:noProof/>
        </w:rPr>
        <w:fldChar w:fldCharType="separate"/>
      </w:r>
      <w:r>
        <w:rPr>
          <w:noProof/>
        </w:rPr>
        <w:t>13</w:t>
      </w:r>
      <w:r w:rsidR="00F604B2">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Viewing Output in the Spreadsheet</w:t>
      </w:r>
      <w:r>
        <w:rPr>
          <w:noProof/>
        </w:rPr>
        <w:tab/>
      </w:r>
      <w:r w:rsidR="00F604B2">
        <w:rPr>
          <w:noProof/>
        </w:rPr>
        <w:fldChar w:fldCharType="begin"/>
      </w:r>
      <w:r>
        <w:rPr>
          <w:noProof/>
        </w:rPr>
        <w:instrText xml:space="preserve"> PAGEREF _Toc315364874 \h </w:instrText>
      </w:r>
      <w:r w:rsidR="00F604B2">
        <w:rPr>
          <w:noProof/>
        </w:rPr>
      </w:r>
      <w:r w:rsidR="00F604B2">
        <w:rPr>
          <w:noProof/>
        </w:rPr>
        <w:fldChar w:fldCharType="separate"/>
      </w:r>
      <w:r>
        <w:rPr>
          <w:noProof/>
        </w:rPr>
        <w:t>14</w:t>
      </w:r>
      <w:r w:rsidR="00F604B2">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Workflow History Tree View</w:t>
      </w:r>
      <w:r>
        <w:rPr>
          <w:noProof/>
        </w:rPr>
        <w:tab/>
      </w:r>
      <w:r w:rsidR="00F604B2">
        <w:rPr>
          <w:noProof/>
        </w:rPr>
        <w:fldChar w:fldCharType="begin"/>
      </w:r>
      <w:r>
        <w:rPr>
          <w:noProof/>
        </w:rPr>
        <w:instrText xml:space="preserve"> PAGEREF _Toc315364875 \h </w:instrText>
      </w:r>
      <w:r w:rsidR="00F604B2">
        <w:rPr>
          <w:noProof/>
        </w:rPr>
      </w:r>
      <w:r w:rsidR="00F604B2">
        <w:rPr>
          <w:noProof/>
        </w:rPr>
        <w:fldChar w:fldCharType="separate"/>
      </w:r>
      <w:r>
        <w:rPr>
          <w:noProof/>
        </w:rPr>
        <w:t>15</w:t>
      </w:r>
      <w:r w:rsidR="00F604B2">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Parameter Exploration</w:t>
      </w:r>
      <w:r>
        <w:rPr>
          <w:noProof/>
        </w:rPr>
        <w:tab/>
      </w:r>
      <w:r w:rsidR="00F604B2">
        <w:rPr>
          <w:noProof/>
        </w:rPr>
        <w:fldChar w:fldCharType="begin"/>
      </w:r>
      <w:r>
        <w:rPr>
          <w:noProof/>
        </w:rPr>
        <w:instrText xml:space="preserve"> PAGEREF _Toc315364876 \h </w:instrText>
      </w:r>
      <w:r w:rsidR="00F604B2">
        <w:rPr>
          <w:noProof/>
        </w:rPr>
      </w:r>
      <w:r w:rsidR="00F604B2">
        <w:rPr>
          <w:noProof/>
        </w:rPr>
        <w:fldChar w:fldCharType="separate"/>
      </w:r>
      <w:r>
        <w:rPr>
          <w:noProof/>
        </w:rPr>
        <w:t>17</w:t>
      </w:r>
      <w:r w:rsidR="00F604B2">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Using the SAHM Package</w:t>
      </w:r>
      <w:r>
        <w:rPr>
          <w:noProof/>
        </w:rPr>
        <w:tab/>
      </w:r>
      <w:r w:rsidR="00F604B2">
        <w:rPr>
          <w:noProof/>
        </w:rPr>
        <w:fldChar w:fldCharType="begin"/>
      </w:r>
      <w:r>
        <w:rPr>
          <w:noProof/>
        </w:rPr>
        <w:instrText xml:space="preserve"> PAGEREF _Toc315364877 \h </w:instrText>
      </w:r>
      <w:r w:rsidR="00F604B2">
        <w:rPr>
          <w:noProof/>
        </w:rPr>
      </w:r>
      <w:r w:rsidR="00F604B2">
        <w:rPr>
          <w:noProof/>
        </w:rPr>
        <w:fldChar w:fldCharType="separate"/>
      </w:r>
      <w:r>
        <w:rPr>
          <w:noProof/>
        </w:rPr>
        <w:t>18</w:t>
      </w:r>
      <w:r w:rsidR="00F604B2">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Basic Operation.</w:t>
      </w:r>
      <w:r>
        <w:rPr>
          <w:noProof/>
        </w:rPr>
        <w:tab/>
      </w:r>
      <w:r w:rsidR="00F604B2">
        <w:rPr>
          <w:noProof/>
        </w:rPr>
        <w:fldChar w:fldCharType="begin"/>
      </w:r>
      <w:r>
        <w:rPr>
          <w:noProof/>
        </w:rPr>
        <w:instrText xml:space="preserve"> PAGEREF _Toc315364878 \h </w:instrText>
      </w:r>
      <w:r w:rsidR="00F604B2">
        <w:rPr>
          <w:noProof/>
        </w:rPr>
      </w:r>
      <w:r w:rsidR="00F604B2">
        <w:rPr>
          <w:noProof/>
        </w:rPr>
        <w:fldChar w:fldCharType="separate"/>
      </w:r>
      <w:r>
        <w:rPr>
          <w:noProof/>
        </w:rPr>
        <w:t>18</w:t>
      </w:r>
      <w:r w:rsidR="00F604B2">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The session folder.</w:t>
      </w:r>
      <w:r>
        <w:rPr>
          <w:noProof/>
        </w:rPr>
        <w:tab/>
      </w:r>
      <w:r w:rsidR="00F604B2">
        <w:rPr>
          <w:noProof/>
        </w:rPr>
        <w:fldChar w:fldCharType="begin"/>
      </w:r>
      <w:r>
        <w:rPr>
          <w:noProof/>
        </w:rPr>
        <w:instrText xml:space="preserve"> PAGEREF _Toc315364879 \h </w:instrText>
      </w:r>
      <w:r w:rsidR="00F604B2">
        <w:rPr>
          <w:noProof/>
        </w:rPr>
      </w:r>
      <w:r w:rsidR="00F604B2">
        <w:rPr>
          <w:noProof/>
        </w:rPr>
        <w:fldChar w:fldCharType="separate"/>
      </w:r>
      <w:r>
        <w:rPr>
          <w:noProof/>
        </w:rPr>
        <w:t>19</w:t>
      </w:r>
      <w:r w:rsidR="00F604B2">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Typical SAHM workflow</w:t>
      </w:r>
      <w:r>
        <w:rPr>
          <w:noProof/>
        </w:rPr>
        <w:tab/>
      </w:r>
      <w:r w:rsidR="00F604B2">
        <w:rPr>
          <w:noProof/>
        </w:rPr>
        <w:fldChar w:fldCharType="begin"/>
      </w:r>
      <w:r>
        <w:rPr>
          <w:noProof/>
        </w:rPr>
        <w:instrText xml:space="preserve"> PAGEREF _Toc315364880 \h </w:instrText>
      </w:r>
      <w:r w:rsidR="00F604B2">
        <w:rPr>
          <w:noProof/>
        </w:rPr>
      </w:r>
      <w:r w:rsidR="00F604B2">
        <w:rPr>
          <w:noProof/>
        </w:rPr>
        <w:fldChar w:fldCharType="separate"/>
      </w:r>
      <w:r>
        <w:rPr>
          <w:noProof/>
        </w:rPr>
        <w:t>20</w:t>
      </w:r>
      <w:r w:rsidR="00F604B2">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Inputs</w:t>
      </w:r>
      <w:r>
        <w:rPr>
          <w:noProof/>
        </w:rPr>
        <w:tab/>
      </w:r>
      <w:r w:rsidR="00F604B2">
        <w:rPr>
          <w:noProof/>
        </w:rPr>
        <w:fldChar w:fldCharType="begin"/>
      </w:r>
      <w:r>
        <w:rPr>
          <w:noProof/>
        </w:rPr>
        <w:instrText xml:space="preserve"> PAGEREF _Toc315364881 \h </w:instrText>
      </w:r>
      <w:r w:rsidR="00F604B2">
        <w:rPr>
          <w:noProof/>
        </w:rPr>
      </w:r>
      <w:r w:rsidR="00F604B2">
        <w:rPr>
          <w:noProof/>
        </w:rPr>
        <w:fldChar w:fldCharType="separate"/>
      </w:r>
      <w:r>
        <w:rPr>
          <w:noProof/>
        </w:rPr>
        <w:t>21</w:t>
      </w:r>
      <w:r w:rsidR="00F604B2">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Field Data</w:t>
      </w:r>
      <w:r>
        <w:rPr>
          <w:noProof/>
        </w:rPr>
        <w:tab/>
      </w:r>
      <w:r w:rsidR="00F604B2">
        <w:rPr>
          <w:noProof/>
        </w:rPr>
        <w:fldChar w:fldCharType="begin"/>
      </w:r>
      <w:r>
        <w:rPr>
          <w:noProof/>
        </w:rPr>
        <w:instrText xml:space="preserve"> PAGEREF _Toc315364882 \h </w:instrText>
      </w:r>
      <w:r w:rsidR="00F604B2">
        <w:rPr>
          <w:noProof/>
        </w:rPr>
      </w:r>
      <w:r w:rsidR="00F604B2">
        <w:rPr>
          <w:noProof/>
        </w:rPr>
        <w:fldChar w:fldCharType="separate"/>
      </w:r>
      <w:r>
        <w:rPr>
          <w:noProof/>
        </w:rPr>
        <w:t>22</w:t>
      </w:r>
      <w:r w:rsidR="00F604B2">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Template Layer</w:t>
      </w:r>
      <w:r>
        <w:rPr>
          <w:noProof/>
        </w:rPr>
        <w:tab/>
      </w:r>
      <w:r w:rsidR="00F604B2">
        <w:rPr>
          <w:noProof/>
        </w:rPr>
        <w:fldChar w:fldCharType="begin"/>
      </w:r>
      <w:r>
        <w:rPr>
          <w:noProof/>
        </w:rPr>
        <w:instrText xml:space="preserve"> PAGEREF _Toc315364883 \h </w:instrText>
      </w:r>
      <w:r w:rsidR="00F604B2">
        <w:rPr>
          <w:noProof/>
        </w:rPr>
      </w:r>
      <w:r w:rsidR="00F604B2">
        <w:rPr>
          <w:noProof/>
        </w:rPr>
        <w:fldChar w:fldCharType="separate"/>
      </w:r>
      <w:r>
        <w:rPr>
          <w:noProof/>
        </w:rPr>
        <w:t>23</w:t>
      </w:r>
      <w:r w:rsidR="00F604B2">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Covariates</w:t>
      </w:r>
      <w:r>
        <w:rPr>
          <w:noProof/>
        </w:rPr>
        <w:tab/>
      </w:r>
      <w:r w:rsidR="00F604B2">
        <w:rPr>
          <w:noProof/>
        </w:rPr>
        <w:fldChar w:fldCharType="begin"/>
      </w:r>
      <w:r>
        <w:rPr>
          <w:noProof/>
        </w:rPr>
        <w:instrText xml:space="preserve"> PAGEREF _Toc315364884 \h </w:instrText>
      </w:r>
      <w:r w:rsidR="00F604B2">
        <w:rPr>
          <w:noProof/>
        </w:rPr>
      </w:r>
      <w:r w:rsidR="00F604B2">
        <w:rPr>
          <w:noProof/>
        </w:rPr>
        <w:fldChar w:fldCharType="separate"/>
      </w:r>
      <w:r>
        <w:rPr>
          <w:noProof/>
        </w:rPr>
        <w:t>23</w:t>
      </w:r>
      <w:r w:rsidR="00F604B2">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Predictor</w:t>
      </w:r>
      <w:r>
        <w:rPr>
          <w:noProof/>
        </w:rPr>
        <w:tab/>
      </w:r>
      <w:r w:rsidR="00F604B2">
        <w:rPr>
          <w:noProof/>
        </w:rPr>
        <w:fldChar w:fldCharType="begin"/>
      </w:r>
      <w:r>
        <w:rPr>
          <w:noProof/>
        </w:rPr>
        <w:instrText xml:space="preserve"> PAGEREF _Toc315364885 \h </w:instrText>
      </w:r>
      <w:r w:rsidR="00F604B2">
        <w:rPr>
          <w:noProof/>
        </w:rPr>
      </w:r>
      <w:r w:rsidR="00F604B2">
        <w:rPr>
          <w:noProof/>
        </w:rPr>
        <w:fldChar w:fldCharType="separate"/>
      </w:r>
      <w:r>
        <w:rPr>
          <w:noProof/>
        </w:rPr>
        <w:t>24</w:t>
      </w:r>
      <w:r w:rsidR="00F604B2">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PredictorListFile</w:t>
      </w:r>
      <w:r>
        <w:rPr>
          <w:noProof/>
        </w:rPr>
        <w:tab/>
      </w:r>
      <w:r w:rsidR="00F604B2">
        <w:rPr>
          <w:noProof/>
        </w:rPr>
        <w:fldChar w:fldCharType="begin"/>
      </w:r>
      <w:r>
        <w:rPr>
          <w:noProof/>
        </w:rPr>
        <w:instrText xml:space="preserve"> PAGEREF _Toc315364886 \h </w:instrText>
      </w:r>
      <w:r w:rsidR="00F604B2">
        <w:rPr>
          <w:noProof/>
        </w:rPr>
      </w:r>
      <w:r w:rsidR="00F604B2">
        <w:rPr>
          <w:noProof/>
        </w:rPr>
        <w:fldChar w:fldCharType="separate"/>
      </w:r>
      <w:r>
        <w:rPr>
          <w:noProof/>
        </w:rPr>
        <w:t>24</w:t>
      </w:r>
      <w:r w:rsidR="00F604B2">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Individual Predictors selector modules.</w:t>
      </w:r>
      <w:r>
        <w:rPr>
          <w:noProof/>
        </w:rPr>
        <w:tab/>
      </w:r>
      <w:r w:rsidR="00F604B2">
        <w:rPr>
          <w:noProof/>
        </w:rPr>
        <w:fldChar w:fldCharType="begin"/>
      </w:r>
      <w:r>
        <w:rPr>
          <w:noProof/>
        </w:rPr>
        <w:instrText xml:space="preserve"> PAGEREF _Toc315364887 \h </w:instrText>
      </w:r>
      <w:r w:rsidR="00F604B2">
        <w:rPr>
          <w:noProof/>
        </w:rPr>
      </w:r>
      <w:r w:rsidR="00F604B2">
        <w:rPr>
          <w:noProof/>
        </w:rPr>
        <w:fldChar w:fldCharType="separate"/>
      </w:r>
      <w:r>
        <w:rPr>
          <w:noProof/>
        </w:rPr>
        <w:t>25</w:t>
      </w:r>
      <w:r w:rsidR="00F604B2">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Pre-processing</w:t>
      </w:r>
      <w:r>
        <w:rPr>
          <w:noProof/>
        </w:rPr>
        <w:tab/>
      </w:r>
      <w:r w:rsidR="00F604B2">
        <w:rPr>
          <w:noProof/>
        </w:rPr>
        <w:fldChar w:fldCharType="begin"/>
      </w:r>
      <w:r>
        <w:rPr>
          <w:noProof/>
        </w:rPr>
        <w:instrText xml:space="preserve"> PAGEREF _Toc315364888 \h </w:instrText>
      </w:r>
      <w:r w:rsidR="00F604B2">
        <w:rPr>
          <w:noProof/>
        </w:rPr>
      </w:r>
      <w:r w:rsidR="00F604B2">
        <w:rPr>
          <w:noProof/>
        </w:rPr>
        <w:fldChar w:fldCharType="separate"/>
      </w:r>
      <w:r>
        <w:rPr>
          <w:noProof/>
        </w:rPr>
        <w:t>27</w:t>
      </w:r>
      <w:r w:rsidR="00F604B2">
        <w:rPr>
          <w:noProof/>
        </w:rPr>
        <w:fldChar w:fldCharType="end"/>
      </w:r>
    </w:p>
    <w:p w:rsidR="004E4B3F" w:rsidRDefault="004E4B3F">
      <w:pPr>
        <w:pStyle w:val="TOC4"/>
        <w:rPr>
          <w:rFonts w:asciiTheme="minorHAnsi" w:eastAsiaTheme="minorEastAsia" w:hAnsiTheme="minorHAnsi" w:cstheme="minorBidi"/>
          <w:noProof/>
          <w:sz w:val="22"/>
          <w:szCs w:val="22"/>
        </w:rPr>
      </w:pPr>
      <w:r w:rsidRPr="00095617">
        <w:rPr>
          <w:rFonts w:ascii="Times New Roman" w:hAnsi="Times New Roman"/>
          <w:b/>
          <w:i/>
          <w:noProof/>
        </w:rPr>
        <w:t>Field Data Query</w:t>
      </w:r>
      <w:r>
        <w:rPr>
          <w:noProof/>
        </w:rPr>
        <w:tab/>
      </w:r>
      <w:r w:rsidR="00F604B2">
        <w:rPr>
          <w:noProof/>
        </w:rPr>
        <w:fldChar w:fldCharType="begin"/>
      </w:r>
      <w:r>
        <w:rPr>
          <w:noProof/>
        </w:rPr>
        <w:instrText xml:space="preserve"> PAGEREF _Toc315364889 \h </w:instrText>
      </w:r>
      <w:r w:rsidR="00F604B2">
        <w:rPr>
          <w:noProof/>
        </w:rPr>
      </w:r>
      <w:r w:rsidR="00F604B2">
        <w:rPr>
          <w:noProof/>
        </w:rPr>
        <w:fldChar w:fldCharType="separate"/>
      </w:r>
      <w:r>
        <w:rPr>
          <w:noProof/>
        </w:rPr>
        <w:t>27</w:t>
      </w:r>
      <w:r w:rsidR="00F604B2">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Field Data Aggregate and Weight</w:t>
      </w:r>
      <w:r>
        <w:rPr>
          <w:noProof/>
        </w:rPr>
        <w:tab/>
      </w:r>
      <w:r w:rsidR="00F604B2">
        <w:rPr>
          <w:noProof/>
        </w:rPr>
        <w:fldChar w:fldCharType="begin"/>
      </w:r>
      <w:r>
        <w:rPr>
          <w:noProof/>
        </w:rPr>
        <w:instrText xml:space="preserve"> PAGEREF _Toc315364890 \h </w:instrText>
      </w:r>
      <w:r w:rsidR="00F604B2">
        <w:rPr>
          <w:noProof/>
        </w:rPr>
      </w:r>
      <w:r w:rsidR="00F604B2">
        <w:rPr>
          <w:noProof/>
        </w:rPr>
        <w:fldChar w:fldCharType="separate"/>
      </w:r>
      <w:r>
        <w:rPr>
          <w:noProof/>
        </w:rPr>
        <w:t>29</w:t>
      </w:r>
      <w:r w:rsidR="00F604B2">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lastRenderedPageBreak/>
        <w:t>Project, Aggregate, Resample, Clip (PARC)</w:t>
      </w:r>
      <w:r>
        <w:rPr>
          <w:noProof/>
        </w:rPr>
        <w:tab/>
      </w:r>
      <w:r w:rsidR="00F604B2">
        <w:rPr>
          <w:noProof/>
        </w:rPr>
        <w:fldChar w:fldCharType="begin"/>
      </w:r>
      <w:r>
        <w:rPr>
          <w:noProof/>
        </w:rPr>
        <w:instrText xml:space="preserve"> PAGEREF _Toc315364891 \h </w:instrText>
      </w:r>
      <w:r w:rsidR="00F604B2">
        <w:rPr>
          <w:noProof/>
        </w:rPr>
      </w:r>
      <w:r w:rsidR="00F604B2">
        <w:rPr>
          <w:noProof/>
        </w:rPr>
        <w:fldChar w:fldCharType="separate"/>
      </w:r>
      <w:r>
        <w:rPr>
          <w:noProof/>
        </w:rPr>
        <w:t>30</w:t>
      </w:r>
      <w:r w:rsidR="00F604B2">
        <w:rPr>
          <w:noProof/>
        </w:rPr>
        <w:fldChar w:fldCharType="end"/>
      </w:r>
    </w:p>
    <w:p w:rsidR="004E4B3F" w:rsidRDefault="004E4B3F">
      <w:pPr>
        <w:pStyle w:val="TOC4"/>
        <w:rPr>
          <w:rFonts w:asciiTheme="minorHAnsi" w:eastAsiaTheme="minorEastAsia" w:hAnsiTheme="minorHAnsi" w:cstheme="minorBidi"/>
          <w:noProof/>
          <w:sz w:val="22"/>
          <w:szCs w:val="22"/>
        </w:rPr>
      </w:pPr>
      <w:r>
        <w:rPr>
          <w:noProof/>
        </w:rPr>
        <w:t>How PARC works:</w:t>
      </w:r>
      <w:r>
        <w:rPr>
          <w:noProof/>
        </w:rPr>
        <w:tab/>
      </w:r>
      <w:r w:rsidR="00F604B2">
        <w:rPr>
          <w:noProof/>
        </w:rPr>
        <w:fldChar w:fldCharType="begin"/>
      </w:r>
      <w:r>
        <w:rPr>
          <w:noProof/>
        </w:rPr>
        <w:instrText xml:space="preserve"> PAGEREF _Toc315364892 \h </w:instrText>
      </w:r>
      <w:r w:rsidR="00F604B2">
        <w:rPr>
          <w:noProof/>
        </w:rPr>
      </w:r>
      <w:r w:rsidR="00F604B2">
        <w:rPr>
          <w:noProof/>
        </w:rPr>
        <w:fldChar w:fldCharType="separate"/>
      </w:r>
      <w:r>
        <w:rPr>
          <w:noProof/>
        </w:rPr>
        <w:t>32</w:t>
      </w:r>
      <w:r w:rsidR="00F604B2">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Raster Format Converter</w:t>
      </w:r>
      <w:r>
        <w:rPr>
          <w:noProof/>
        </w:rPr>
        <w:tab/>
      </w:r>
      <w:r w:rsidR="00F604B2">
        <w:rPr>
          <w:noProof/>
        </w:rPr>
        <w:fldChar w:fldCharType="begin"/>
      </w:r>
      <w:r>
        <w:rPr>
          <w:noProof/>
        </w:rPr>
        <w:instrText xml:space="preserve"> PAGEREF _Toc315364893 \h </w:instrText>
      </w:r>
      <w:r w:rsidR="00F604B2">
        <w:rPr>
          <w:noProof/>
        </w:rPr>
      </w:r>
      <w:r w:rsidR="00F604B2">
        <w:rPr>
          <w:noProof/>
        </w:rPr>
        <w:fldChar w:fldCharType="separate"/>
      </w:r>
      <w:r>
        <w:rPr>
          <w:noProof/>
        </w:rPr>
        <w:t>34</w:t>
      </w:r>
      <w:r w:rsidR="00F604B2">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Pre-modeling Data Manipulation</w:t>
      </w:r>
      <w:r>
        <w:rPr>
          <w:noProof/>
        </w:rPr>
        <w:tab/>
      </w:r>
      <w:r w:rsidR="00F604B2">
        <w:rPr>
          <w:noProof/>
        </w:rPr>
        <w:fldChar w:fldCharType="begin"/>
      </w:r>
      <w:r>
        <w:rPr>
          <w:noProof/>
        </w:rPr>
        <w:instrText xml:space="preserve"> PAGEREF _Toc315364894 \h </w:instrText>
      </w:r>
      <w:r w:rsidR="00F604B2">
        <w:rPr>
          <w:noProof/>
        </w:rPr>
      </w:r>
      <w:r w:rsidR="00F604B2">
        <w:rPr>
          <w:noProof/>
        </w:rPr>
        <w:fldChar w:fldCharType="separate"/>
      </w:r>
      <w:r>
        <w:rPr>
          <w:noProof/>
        </w:rPr>
        <w:t>34</w:t>
      </w:r>
      <w:r w:rsidR="00F604B2">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Merged Dataset Builder.</w:t>
      </w:r>
      <w:r>
        <w:rPr>
          <w:noProof/>
        </w:rPr>
        <w:tab/>
      </w:r>
      <w:r w:rsidR="00F604B2">
        <w:rPr>
          <w:noProof/>
        </w:rPr>
        <w:fldChar w:fldCharType="begin"/>
      </w:r>
      <w:r>
        <w:rPr>
          <w:noProof/>
        </w:rPr>
        <w:instrText xml:space="preserve"> PAGEREF _Toc315364895 \h </w:instrText>
      </w:r>
      <w:r w:rsidR="00F604B2">
        <w:rPr>
          <w:noProof/>
        </w:rPr>
      </w:r>
      <w:r w:rsidR="00F604B2">
        <w:rPr>
          <w:noProof/>
        </w:rPr>
        <w:fldChar w:fldCharType="separate"/>
      </w:r>
      <w:r>
        <w:rPr>
          <w:noProof/>
        </w:rPr>
        <w:t>35</w:t>
      </w:r>
      <w:r w:rsidR="00F604B2">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ModelSelectionSplit and ModelEvaluationSplit.</w:t>
      </w:r>
      <w:r>
        <w:rPr>
          <w:noProof/>
        </w:rPr>
        <w:tab/>
      </w:r>
      <w:r w:rsidR="00F604B2">
        <w:rPr>
          <w:noProof/>
        </w:rPr>
        <w:fldChar w:fldCharType="begin"/>
      </w:r>
      <w:r>
        <w:rPr>
          <w:noProof/>
        </w:rPr>
        <w:instrText xml:space="preserve"> PAGEREF _Toc315364896 \h </w:instrText>
      </w:r>
      <w:r w:rsidR="00F604B2">
        <w:rPr>
          <w:noProof/>
        </w:rPr>
      </w:r>
      <w:r w:rsidR="00F604B2">
        <w:rPr>
          <w:noProof/>
        </w:rPr>
        <w:fldChar w:fldCharType="separate"/>
      </w:r>
      <w:r>
        <w:rPr>
          <w:noProof/>
        </w:rPr>
        <w:t>36</w:t>
      </w:r>
      <w:r w:rsidR="00F604B2">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ModelSelectionCrossValidation</w:t>
      </w:r>
      <w:r>
        <w:rPr>
          <w:noProof/>
        </w:rPr>
        <w:tab/>
      </w:r>
      <w:r w:rsidR="00F604B2">
        <w:rPr>
          <w:noProof/>
        </w:rPr>
        <w:fldChar w:fldCharType="begin"/>
      </w:r>
      <w:r>
        <w:rPr>
          <w:noProof/>
        </w:rPr>
        <w:instrText xml:space="preserve"> PAGEREF _Toc315364897 \h </w:instrText>
      </w:r>
      <w:r w:rsidR="00F604B2">
        <w:rPr>
          <w:noProof/>
        </w:rPr>
      </w:r>
      <w:r w:rsidR="00F604B2">
        <w:rPr>
          <w:noProof/>
        </w:rPr>
        <w:fldChar w:fldCharType="separate"/>
      </w:r>
      <w:r>
        <w:rPr>
          <w:noProof/>
        </w:rPr>
        <w:t>38</w:t>
      </w:r>
      <w:r w:rsidR="00F604B2">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CovariateCorrelationAndSelection</w:t>
      </w:r>
      <w:r>
        <w:rPr>
          <w:noProof/>
        </w:rPr>
        <w:tab/>
      </w:r>
      <w:r w:rsidR="00F604B2">
        <w:rPr>
          <w:noProof/>
        </w:rPr>
        <w:fldChar w:fldCharType="begin"/>
      </w:r>
      <w:r>
        <w:rPr>
          <w:noProof/>
        </w:rPr>
        <w:instrText xml:space="preserve"> PAGEREF _Toc315364898 \h </w:instrText>
      </w:r>
      <w:r w:rsidR="00F604B2">
        <w:rPr>
          <w:noProof/>
        </w:rPr>
      </w:r>
      <w:r w:rsidR="00F604B2">
        <w:rPr>
          <w:noProof/>
        </w:rPr>
        <w:fldChar w:fldCharType="separate"/>
      </w:r>
      <w:r>
        <w:rPr>
          <w:noProof/>
        </w:rPr>
        <w:t>41</w:t>
      </w:r>
      <w:r w:rsidR="00F604B2">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rFonts w:ascii="Times New Roman" w:hAnsi="Times New Roman"/>
          <w:i/>
          <w:noProof/>
        </w:rPr>
        <w:t>Modeling</w:t>
      </w:r>
      <w:r>
        <w:rPr>
          <w:noProof/>
        </w:rPr>
        <w:tab/>
      </w:r>
      <w:r w:rsidR="00F604B2">
        <w:rPr>
          <w:noProof/>
        </w:rPr>
        <w:fldChar w:fldCharType="begin"/>
      </w:r>
      <w:r>
        <w:rPr>
          <w:noProof/>
        </w:rPr>
        <w:instrText xml:space="preserve"> PAGEREF _Toc315364899 \h </w:instrText>
      </w:r>
      <w:r w:rsidR="00F604B2">
        <w:rPr>
          <w:noProof/>
        </w:rPr>
      </w:r>
      <w:r w:rsidR="00F604B2">
        <w:rPr>
          <w:noProof/>
        </w:rPr>
        <w:fldChar w:fldCharType="separate"/>
      </w:r>
      <w:r>
        <w:rPr>
          <w:noProof/>
        </w:rPr>
        <w:t>43</w:t>
      </w:r>
      <w:r w:rsidR="00F604B2">
        <w:rPr>
          <w:noProof/>
        </w:rPr>
        <w:fldChar w:fldCharType="end"/>
      </w:r>
    </w:p>
    <w:p w:rsidR="004E4B3F" w:rsidRDefault="004E4B3F">
      <w:pPr>
        <w:pStyle w:val="TOC4"/>
        <w:rPr>
          <w:rFonts w:asciiTheme="minorHAnsi" w:eastAsiaTheme="minorEastAsia" w:hAnsiTheme="minorHAnsi" w:cstheme="minorBidi"/>
          <w:noProof/>
          <w:sz w:val="22"/>
          <w:szCs w:val="22"/>
        </w:rPr>
      </w:pPr>
      <w:r w:rsidRPr="00095617">
        <w:rPr>
          <w:rFonts w:ascii="Times New Roman" w:hAnsi="Times New Roman"/>
          <w:b/>
          <w:i/>
          <w:noProof/>
        </w:rPr>
        <w:t>Output Produced by All models</w:t>
      </w:r>
      <w:r>
        <w:rPr>
          <w:noProof/>
        </w:rPr>
        <w:tab/>
      </w:r>
      <w:r w:rsidR="00F604B2">
        <w:rPr>
          <w:noProof/>
        </w:rPr>
        <w:fldChar w:fldCharType="begin"/>
      </w:r>
      <w:r>
        <w:rPr>
          <w:noProof/>
        </w:rPr>
        <w:instrText xml:space="preserve"> PAGEREF _Toc315364900 \h </w:instrText>
      </w:r>
      <w:r w:rsidR="00F604B2">
        <w:rPr>
          <w:noProof/>
        </w:rPr>
      </w:r>
      <w:r w:rsidR="00F604B2">
        <w:rPr>
          <w:noProof/>
        </w:rPr>
        <w:fldChar w:fldCharType="separate"/>
      </w:r>
      <w:r>
        <w:rPr>
          <w:noProof/>
        </w:rPr>
        <w:t>43</w:t>
      </w:r>
      <w:r w:rsidR="00F604B2">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Generalized Linear Model (GLM)</w:t>
      </w:r>
      <w:r>
        <w:rPr>
          <w:noProof/>
        </w:rPr>
        <w:tab/>
      </w:r>
      <w:r w:rsidR="00F604B2">
        <w:rPr>
          <w:noProof/>
        </w:rPr>
        <w:fldChar w:fldCharType="begin"/>
      </w:r>
      <w:r>
        <w:rPr>
          <w:noProof/>
        </w:rPr>
        <w:instrText xml:space="preserve"> PAGEREF _Toc315364901 \h </w:instrText>
      </w:r>
      <w:r w:rsidR="00F604B2">
        <w:rPr>
          <w:noProof/>
        </w:rPr>
      </w:r>
      <w:r w:rsidR="00F604B2">
        <w:rPr>
          <w:noProof/>
        </w:rPr>
        <w:fldChar w:fldCharType="separate"/>
      </w:r>
      <w:r>
        <w:rPr>
          <w:noProof/>
        </w:rPr>
        <w:t>52</w:t>
      </w:r>
      <w:r w:rsidR="00F604B2">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Multivariate Adaptive Regression Splines (MARS)</w:t>
      </w:r>
      <w:r>
        <w:rPr>
          <w:noProof/>
        </w:rPr>
        <w:tab/>
      </w:r>
      <w:r w:rsidR="00F604B2">
        <w:rPr>
          <w:noProof/>
        </w:rPr>
        <w:fldChar w:fldCharType="begin"/>
      </w:r>
      <w:r>
        <w:rPr>
          <w:noProof/>
        </w:rPr>
        <w:instrText xml:space="preserve"> PAGEREF _Toc315364902 \h </w:instrText>
      </w:r>
      <w:r w:rsidR="00F604B2">
        <w:rPr>
          <w:noProof/>
        </w:rPr>
      </w:r>
      <w:r w:rsidR="00F604B2">
        <w:rPr>
          <w:noProof/>
        </w:rPr>
        <w:fldChar w:fldCharType="separate"/>
      </w:r>
      <w:r>
        <w:rPr>
          <w:noProof/>
        </w:rPr>
        <w:t>52</w:t>
      </w:r>
      <w:r w:rsidR="00F604B2">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RandomForest</w:t>
      </w:r>
      <w:r>
        <w:rPr>
          <w:noProof/>
        </w:rPr>
        <w:tab/>
      </w:r>
      <w:r w:rsidR="00F604B2">
        <w:rPr>
          <w:noProof/>
        </w:rPr>
        <w:fldChar w:fldCharType="begin"/>
      </w:r>
      <w:r>
        <w:rPr>
          <w:noProof/>
        </w:rPr>
        <w:instrText xml:space="preserve"> PAGEREF _Toc315364903 \h </w:instrText>
      </w:r>
      <w:r w:rsidR="00F604B2">
        <w:rPr>
          <w:noProof/>
        </w:rPr>
      </w:r>
      <w:r w:rsidR="00F604B2">
        <w:rPr>
          <w:noProof/>
        </w:rPr>
        <w:fldChar w:fldCharType="separate"/>
      </w:r>
      <w:r>
        <w:rPr>
          <w:noProof/>
        </w:rPr>
        <w:t>53</w:t>
      </w:r>
      <w:r w:rsidR="00F604B2">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BoostedRegressionTree (BRT)</w:t>
      </w:r>
      <w:r>
        <w:rPr>
          <w:noProof/>
        </w:rPr>
        <w:tab/>
      </w:r>
      <w:r w:rsidR="00F604B2">
        <w:rPr>
          <w:noProof/>
        </w:rPr>
        <w:fldChar w:fldCharType="begin"/>
      </w:r>
      <w:r>
        <w:rPr>
          <w:noProof/>
        </w:rPr>
        <w:instrText xml:space="preserve"> PAGEREF _Toc315364904 \h </w:instrText>
      </w:r>
      <w:r w:rsidR="00F604B2">
        <w:rPr>
          <w:noProof/>
        </w:rPr>
      </w:r>
      <w:r w:rsidR="00F604B2">
        <w:rPr>
          <w:noProof/>
        </w:rPr>
        <w:fldChar w:fldCharType="separate"/>
      </w:r>
      <w:r>
        <w:rPr>
          <w:noProof/>
        </w:rPr>
        <w:t>53</w:t>
      </w:r>
      <w:r w:rsidR="00F604B2">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Maxent</w:t>
      </w:r>
      <w:r>
        <w:rPr>
          <w:noProof/>
        </w:rPr>
        <w:tab/>
      </w:r>
      <w:r w:rsidR="00F604B2">
        <w:rPr>
          <w:noProof/>
        </w:rPr>
        <w:fldChar w:fldCharType="begin"/>
      </w:r>
      <w:r>
        <w:rPr>
          <w:noProof/>
        </w:rPr>
        <w:instrText xml:space="preserve"> PAGEREF _Toc315364905 \h </w:instrText>
      </w:r>
      <w:r w:rsidR="00F604B2">
        <w:rPr>
          <w:noProof/>
        </w:rPr>
      </w:r>
      <w:r w:rsidR="00F604B2">
        <w:rPr>
          <w:noProof/>
        </w:rPr>
        <w:fldChar w:fldCharType="separate"/>
      </w:r>
      <w:r>
        <w:rPr>
          <w:noProof/>
        </w:rPr>
        <w:t>54</w:t>
      </w:r>
      <w:r w:rsidR="00F604B2">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Select and Test the Final Model</w:t>
      </w:r>
      <w:r>
        <w:rPr>
          <w:noProof/>
        </w:rPr>
        <w:tab/>
      </w:r>
      <w:r w:rsidR="00F604B2">
        <w:rPr>
          <w:noProof/>
        </w:rPr>
        <w:fldChar w:fldCharType="begin"/>
      </w:r>
      <w:r>
        <w:rPr>
          <w:noProof/>
        </w:rPr>
        <w:instrText xml:space="preserve"> PAGEREF _Toc315364906 \h </w:instrText>
      </w:r>
      <w:r w:rsidR="00F604B2">
        <w:rPr>
          <w:noProof/>
        </w:rPr>
      </w:r>
      <w:r w:rsidR="00F604B2">
        <w:rPr>
          <w:noProof/>
        </w:rPr>
        <w:fldChar w:fldCharType="separate"/>
      </w:r>
      <w:r>
        <w:rPr>
          <w:noProof/>
        </w:rPr>
        <w:t>54</w:t>
      </w:r>
      <w:r w:rsidR="00F604B2">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Viewing Output</w:t>
      </w:r>
      <w:r>
        <w:rPr>
          <w:noProof/>
        </w:rPr>
        <w:tab/>
      </w:r>
      <w:r w:rsidR="00F604B2">
        <w:rPr>
          <w:noProof/>
        </w:rPr>
        <w:fldChar w:fldCharType="begin"/>
      </w:r>
      <w:r>
        <w:rPr>
          <w:noProof/>
        </w:rPr>
        <w:instrText xml:space="preserve"> PAGEREF _Toc315364907 \h </w:instrText>
      </w:r>
      <w:r w:rsidR="00F604B2">
        <w:rPr>
          <w:noProof/>
        </w:rPr>
      </w:r>
      <w:r w:rsidR="00F604B2">
        <w:rPr>
          <w:noProof/>
        </w:rPr>
        <w:fldChar w:fldCharType="separate"/>
      </w:r>
      <w:r>
        <w:rPr>
          <w:noProof/>
        </w:rPr>
        <w:t>56</w:t>
      </w:r>
      <w:r w:rsidR="00F604B2">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Spreadsheet</w:t>
      </w:r>
      <w:r>
        <w:rPr>
          <w:noProof/>
        </w:rPr>
        <w:tab/>
      </w:r>
      <w:r w:rsidR="00F604B2">
        <w:rPr>
          <w:noProof/>
        </w:rPr>
        <w:fldChar w:fldCharType="begin"/>
      </w:r>
      <w:r>
        <w:rPr>
          <w:noProof/>
        </w:rPr>
        <w:instrText xml:space="preserve"> PAGEREF _Toc315364908 \h </w:instrText>
      </w:r>
      <w:r w:rsidR="00F604B2">
        <w:rPr>
          <w:noProof/>
        </w:rPr>
      </w:r>
      <w:r w:rsidR="00F604B2">
        <w:rPr>
          <w:noProof/>
        </w:rPr>
        <w:fldChar w:fldCharType="separate"/>
      </w:r>
      <w:r>
        <w:rPr>
          <w:noProof/>
        </w:rPr>
        <w:t>56</w:t>
      </w:r>
      <w:r w:rsidR="00F604B2">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SAHM Model Output Viewer Cell</w:t>
      </w:r>
      <w:r>
        <w:rPr>
          <w:noProof/>
        </w:rPr>
        <w:tab/>
      </w:r>
      <w:r w:rsidR="00F604B2">
        <w:rPr>
          <w:noProof/>
        </w:rPr>
        <w:fldChar w:fldCharType="begin"/>
      </w:r>
      <w:r>
        <w:rPr>
          <w:noProof/>
        </w:rPr>
        <w:instrText xml:space="preserve"> PAGEREF _Toc315364909 \h </w:instrText>
      </w:r>
      <w:r w:rsidR="00F604B2">
        <w:rPr>
          <w:noProof/>
        </w:rPr>
      </w:r>
      <w:r w:rsidR="00F604B2">
        <w:rPr>
          <w:noProof/>
        </w:rPr>
        <w:fldChar w:fldCharType="separate"/>
      </w:r>
      <w:r>
        <w:rPr>
          <w:noProof/>
        </w:rPr>
        <w:t>57</w:t>
      </w:r>
      <w:r w:rsidR="00F604B2">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SAHM Spatial Output Viewer Cell</w:t>
      </w:r>
      <w:r>
        <w:rPr>
          <w:noProof/>
        </w:rPr>
        <w:tab/>
      </w:r>
      <w:r w:rsidR="00F604B2">
        <w:rPr>
          <w:noProof/>
        </w:rPr>
        <w:fldChar w:fldCharType="begin"/>
      </w:r>
      <w:r>
        <w:rPr>
          <w:noProof/>
        </w:rPr>
        <w:instrText xml:space="preserve"> PAGEREF _Toc315364910 \h </w:instrText>
      </w:r>
      <w:r w:rsidR="00F604B2">
        <w:rPr>
          <w:noProof/>
        </w:rPr>
      </w:r>
      <w:r w:rsidR="00F604B2">
        <w:rPr>
          <w:noProof/>
        </w:rPr>
        <w:fldChar w:fldCharType="separate"/>
      </w:r>
      <w:r>
        <w:rPr>
          <w:noProof/>
        </w:rPr>
        <w:t>57</w:t>
      </w:r>
      <w:r w:rsidR="00F604B2">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Glossary</w:t>
      </w:r>
      <w:r>
        <w:rPr>
          <w:noProof/>
        </w:rPr>
        <w:tab/>
      </w:r>
      <w:r w:rsidR="00F604B2">
        <w:rPr>
          <w:noProof/>
        </w:rPr>
        <w:fldChar w:fldCharType="begin"/>
      </w:r>
      <w:r>
        <w:rPr>
          <w:noProof/>
        </w:rPr>
        <w:instrText xml:space="preserve"> PAGEREF _Toc315364911 \h </w:instrText>
      </w:r>
      <w:r w:rsidR="00F604B2">
        <w:rPr>
          <w:noProof/>
        </w:rPr>
      </w:r>
      <w:r w:rsidR="00F604B2">
        <w:rPr>
          <w:noProof/>
        </w:rPr>
        <w:fldChar w:fldCharType="separate"/>
      </w:r>
      <w:r>
        <w:rPr>
          <w:noProof/>
        </w:rPr>
        <w:t>60</w:t>
      </w:r>
      <w:r w:rsidR="00F604B2">
        <w:rPr>
          <w:noProof/>
        </w:rPr>
        <w:fldChar w:fldCharType="end"/>
      </w:r>
    </w:p>
    <w:p w:rsidR="00CE6927" w:rsidRPr="00CE6927" w:rsidRDefault="00F604B2" w:rsidP="00CE6927">
      <w:pPr>
        <w:tabs>
          <w:tab w:val="right" w:leader="dot" w:pos="10260"/>
        </w:tabs>
        <w:spacing w:line="48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4E4B3F" w:rsidRDefault="00F604B2">
      <w:pPr>
        <w:pStyle w:val="TableofFigures"/>
        <w:tabs>
          <w:tab w:val="left" w:pos="1100"/>
          <w:tab w:val="right" w:leader="dot" w:pos="10257"/>
        </w:tabs>
        <w:rPr>
          <w:rFonts w:asciiTheme="minorHAnsi" w:eastAsiaTheme="minorEastAsia" w:hAnsiTheme="minorHAnsi" w:cstheme="minorBidi"/>
          <w:noProof/>
          <w:sz w:val="22"/>
          <w:szCs w:val="22"/>
        </w:rPr>
      </w:pPr>
      <w:r w:rsidRPr="00F604B2">
        <w:rPr>
          <w:rFonts w:ascii="Univers 57 Condensed" w:hAnsi="Univers 57 Condensed"/>
        </w:rPr>
        <w:fldChar w:fldCharType="begin"/>
      </w:r>
      <w:r w:rsidR="00CE6927" w:rsidRPr="00CE6927">
        <w:instrText xml:space="preserve"> TOC \t "FigureCaption" \c </w:instrText>
      </w:r>
      <w:r w:rsidRPr="00F604B2">
        <w:rPr>
          <w:rFonts w:ascii="Univers 57 Condensed" w:hAnsi="Univers 57 Condensed"/>
        </w:rPr>
        <w:fldChar w:fldCharType="separate"/>
      </w:r>
      <w:r w:rsidR="004E4B3F" w:rsidRPr="002E3DE7">
        <w:rPr>
          <w:b/>
          <w:noProof/>
        </w:rPr>
        <w:t>Figure 1.</w:t>
      </w:r>
      <w:r w:rsidR="004E4B3F">
        <w:rPr>
          <w:rFonts w:asciiTheme="minorHAnsi" w:eastAsiaTheme="minorEastAsia" w:hAnsiTheme="minorHAnsi" w:cstheme="minorBidi"/>
          <w:noProof/>
          <w:sz w:val="22"/>
          <w:szCs w:val="22"/>
        </w:rPr>
        <w:tab/>
      </w:r>
      <w:r w:rsidR="004E4B3F">
        <w:rPr>
          <w:noProof/>
        </w:rPr>
        <w:t>The main VisTrails Builder Window of the VisTrails 2.0 program.</w:t>
      </w:r>
      <w:r w:rsidR="004E4B3F">
        <w:rPr>
          <w:noProof/>
        </w:rPr>
        <w:tab/>
      </w:r>
      <w:r>
        <w:rPr>
          <w:noProof/>
        </w:rPr>
        <w:fldChar w:fldCharType="begin"/>
      </w:r>
      <w:r w:rsidR="004E4B3F">
        <w:rPr>
          <w:noProof/>
        </w:rPr>
        <w:instrText xml:space="preserve"> PAGEREF _Toc315364912 \h </w:instrText>
      </w:r>
      <w:r>
        <w:rPr>
          <w:noProof/>
        </w:rPr>
      </w:r>
      <w:r>
        <w:rPr>
          <w:noProof/>
        </w:rPr>
        <w:fldChar w:fldCharType="separate"/>
      </w:r>
      <w:r w:rsidR="004E4B3F">
        <w:rPr>
          <w:noProof/>
        </w:rPr>
        <w:t>11</w:t>
      </w:r>
      <w:r>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lastRenderedPageBreak/>
        <w:t>Figure 2.</w:t>
      </w:r>
      <w:r>
        <w:rPr>
          <w:rFonts w:asciiTheme="minorHAnsi" w:eastAsiaTheme="minorEastAsia" w:hAnsiTheme="minorHAnsi" w:cstheme="minorBidi"/>
          <w:noProof/>
          <w:sz w:val="22"/>
          <w:szCs w:val="22"/>
        </w:rPr>
        <w:tab/>
      </w:r>
      <w:r>
        <w:rPr>
          <w:noProof/>
        </w:rPr>
        <w:t>The VisTrails Spreadsheet.</w:t>
      </w:r>
      <w:r>
        <w:rPr>
          <w:noProof/>
        </w:rPr>
        <w:tab/>
      </w:r>
      <w:r w:rsidR="00F604B2">
        <w:rPr>
          <w:noProof/>
        </w:rPr>
        <w:fldChar w:fldCharType="begin"/>
      </w:r>
      <w:r>
        <w:rPr>
          <w:noProof/>
        </w:rPr>
        <w:instrText xml:space="preserve"> PAGEREF _Toc315364913 \h </w:instrText>
      </w:r>
      <w:r w:rsidR="00F604B2">
        <w:rPr>
          <w:noProof/>
        </w:rPr>
      </w:r>
      <w:r w:rsidR="00F604B2">
        <w:rPr>
          <w:noProof/>
        </w:rPr>
        <w:fldChar w:fldCharType="separate"/>
      </w:r>
      <w:r>
        <w:rPr>
          <w:noProof/>
        </w:rPr>
        <w:t>15</w:t>
      </w:r>
      <w:r w:rsidR="00F604B2">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3.</w:t>
      </w:r>
      <w:r>
        <w:rPr>
          <w:rFonts w:asciiTheme="minorHAnsi" w:eastAsiaTheme="minorEastAsia" w:hAnsiTheme="minorHAnsi" w:cstheme="minorBidi"/>
          <w:noProof/>
          <w:sz w:val="22"/>
          <w:szCs w:val="22"/>
        </w:rPr>
        <w:tab/>
      </w:r>
      <w:r>
        <w:rPr>
          <w:noProof/>
        </w:rPr>
        <w:t>VisTrails History View.</w:t>
      </w:r>
      <w:r>
        <w:rPr>
          <w:noProof/>
        </w:rPr>
        <w:tab/>
      </w:r>
      <w:r w:rsidR="00F604B2">
        <w:rPr>
          <w:noProof/>
        </w:rPr>
        <w:fldChar w:fldCharType="begin"/>
      </w:r>
      <w:r>
        <w:rPr>
          <w:noProof/>
        </w:rPr>
        <w:instrText xml:space="preserve"> PAGEREF _Toc315364914 \h </w:instrText>
      </w:r>
      <w:r w:rsidR="00F604B2">
        <w:rPr>
          <w:noProof/>
        </w:rPr>
      </w:r>
      <w:r w:rsidR="00F604B2">
        <w:rPr>
          <w:noProof/>
        </w:rPr>
        <w:fldChar w:fldCharType="separate"/>
      </w:r>
      <w:r>
        <w:rPr>
          <w:noProof/>
        </w:rPr>
        <w:t>16</w:t>
      </w:r>
      <w:r w:rsidR="00F604B2">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4.</w:t>
      </w:r>
      <w:r>
        <w:rPr>
          <w:rFonts w:asciiTheme="minorHAnsi" w:eastAsiaTheme="minorEastAsia" w:hAnsiTheme="minorHAnsi" w:cstheme="minorBidi"/>
          <w:noProof/>
          <w:sz w:val="22"/>
          <w:szCs w:val="22"/>
        </w:rPr>
        <w:tab/>
      </w:r>
      <w:r>
        <w:rPr>
          <w:noProof/>
        </w:rPr>
        <w:t>VisTrails Parameter Exploration View.</w:t>
      </w:r>
      <w:r>
        <w:rPr>
          <w:noProof/>
        </w:rPr>
        <w:tab/>
      </w:r>
      <w:r w:rsidR="00F604B2">
        <w:rPr>
          <w:noProof/>
        </w:rPr>
        <w:fldChar w:fldCharType="begin"/>
      </w:r>
      <w:r>
        <w:rPr>
          <w:noProof/>
        </w:rPr>
        <w:instrText xml:space="preserve"> PAGEREF _Toc315364915 \h </w:instrText>
      </w:r>
      <w:r w:rsidR="00F604B2">
        <w:rPr>
          <w:noProof/>
        </w:rPr>
      </w:r>
      <w:r w:rsidR="00F604B2">
        <w:rPr>
          <w:noProof/>
        </w:rPr>
        <w:fldChar w:fldCharType="separate"/>
      </w:r>
      <w:r>
        <w:rPr>
          <w:noProof/>
        </w:rPr>
        <w:t>18</w:t>
      </w:r>
      <w:r w:rsidR="00F604B2">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5.</w:t>
      </w:r>
      <w:r>
        <w:rPr>
          <w:rFonts w:asciiTheme="minorHAnsi" w:eastAsiaTheme="minorEastAsia" w:hAnsiTheme="minorHAnsi" w:cstheme="minorBidi"/>
          <w:noProof/>
          <w:sz w:val="22"/>
          <w:szCs w:val="22"/>
        </w:rPr>
        <w:tab/>
      </w:r>
      <w:r>
        <w:rPr>
          <w:noProof/>
        </w:rPr>
        <w:t>Stages in a typical SAHM workflow.</w:t>
      </w:r>
      <w:r>
        <w:rPr>
          <w:noProof/>
        </w:rPr>
        <w:tab/>
      </w:r>
      <w:r w:rsidR="00F604B2">
        <w:rPr>
          <w:noProof/>
        </w:rPr>
        <w:fldChar w:fldCharType="begin"/>
      </w:r>
      <w:r>
        <w:rPr>
          <w:noProof/>
        </w:rPr>
        <w:instrText xml:space="preserve"> PAGEREF _Toc315364916 \h </w:instrText>
      </w:r>
      <w:r w:rsidR="00F604B2">
        <w:rPr>
          <w:noProof/>
        </w:rPr>
      </w:r>
      <w:r w:rsidR="00F604B2">
        <w:rPr>
          <w:noProof/>
        </w:rPr>
        <w:fldChar w:fldCharType="separate"/>
      </w:r>
      <w:r>
        <w:rPr>
          <w:noProof/>
        </w:rPr>
        <w:t>21</w:t>
      </w:r>
      <w:r w:rsidR="00F604B2">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6.</w:t>
      </w:r>
      <w:r>
        <w:rPr>
          <w:rFonts w:asciiTheme="minorHAnsi" w:eastAsiaTheme="minorEastAsia" w:hAnsiTheme="minorHAnsi" w:cstheme="minorBidi"/>
          <w:noProof/>
          <w:sz w:val="22"/>
          <w:szCs w:val="22"/>
        </w:rPr>
        <w:tab/>
      </w:r>
      <w:r>
        <w:rPr>
          <w:noProof/>
        </w:rPr>
        <w:t>A calibration plot showing good calibration.  Note that the logit curve follows the diagonal quite closely.  The intercept is not significantly different than zero and the slope is not significantly different than 1.</w:t>
      </w:r>
      <w:r>
        <w:rPr>
          <w:noProof/>
        </w:rPr>
        <w:tab/>
      </w:r>
      <w:r w:rsidR="00F604B2">
        <w:rPr>
          <w:noProof/>
        </w:rPr>
        <w:fldChar w:fldCharType="begin"/>
      </w:r>
      <w:r>
        <w:rPr>
          <w:noProof/>
        </w:rPr>
        <w:instrText xml:space="preserve"> PAGEREF _Toc315364917 \h </w:instrText>
      </w:r>
      <w:r w:rsidR="00F604B2">
        <w:rPr>
          <w:noProof/>
        </w:rPr>
      </w:r>
      <w:r w:rsidR="00F604B2">
        <w:rPr>
          <w:noProof/>
        </w:rPr>
        <w:fldChar w:fldCharType="separate"/>
      </w:r>
      <w:r>
        <w:rPr>
          <w:noProof/>
        </w:rPr>
        <w:t>46</w:t>
      </w:r>
      <w:r w:rsidR="00F604B2">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7.</w:t>
      </w:r>
      <w:r>
        <w:rPr>
          <w:rFonts w:asciiTheme="minorHAnsi" w:eastAsiaTheme="minorEastAsia" w:hAnsiTheme="minorHAnsi" w:cstheme="minorBidi"/>
          <w:noProof/>
          <w:sz w:val="22"/>
          <w:szCs w:val="22"/>
        </w:rPr>
        <w:tab/>
      </w:r>
      <w:r>
        <w:rPr>
          <w:noProof/>
        </w:rPr>
        <w:t>These plots show poorly calibrated models. Positive bias occurs when the predicted values are higher than the observed probabilities of occurrence.  Negative bias occurs when the predicted probababilities of occurrence are lower than the observed probabilities.  Spread error 1 indicates that predicted probabilities of occurrence are higher than than they should be .</w:t>
      </w:r>
      <w:r>
        <w:rPr>
          <w:noProof/>
        </w:rPr>
        <w:tab/>
      </w:r>
      <w:r w:rsidR="00F604B2">
        <w:rPr>
          <w:noProof/>
        </w:rPr>
        <w:fldChar w:fldCharType="begin"/>
      </w:r>
      <w:r>
        <w:rPr>
          <w:noProof/>
        </w:rPr>
        <w:instrText xml:space="preserve"> PAGEREF _Toc315364918 \h </w:instrText>
      </w:r>
      <w:r w:rsidR="00F604B2">
        <w:rPr>
          <w:noProof/>
        </w:rPr>
      </w:r>
      <w:r w:rsidR="00F604B2">
        <w:rPr>
          <w:noProof/>
        </w:rPr>
        <w:fldChar w:fldCharType="separate"/>
      </w:r>
      <w:r>
        <w:rPr>
          <w:noProof/>
        </w:rPr>
        <w:t>47</w:t>
      </w:r>
      <w:r w:rsidR="00F604B2">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8.</w:t>
      </w:r>
      <w:r>
        <w:rPr>
          <w:rFonts w:asciiTheme="minorHAnsi" w:eastAsiaTheme="minorEastAsia" w:hAnsiTheme="minorHAnsi" w:cstheme="minorBidi"/>
          <w:noProof/>
          <w:sz w:val="22"/>
          <w:szCs w:val="22"/>
        </w:rPr>
        <w:tab/>
      </w:r>
      <w:r>
        <w:rPr>
          <w:noProof/>
        </w:rPr>
        <w:t>Confusion matricies for a data with no evaluation split and with a test\training split.  A good model fit will have relatively high percentages in the red bars indicating that the predicted presence and predicted absence of observations agree well with the observed values of presence and absence and thus the model has good discrimination.  Large discrepancies between the training and evaluation data in this plot could indicate model overfitting.</w:t>
      </w:r>
      <w:r>
        <w:rPr>
          <w:noProof/>
        </w:rPr>
        <w:tab/>
      </w:r>
      <w:r w:rsidR="00F604B2">
        <w:rPr>
          <w:noProof/>
        </w:rPr>
        <w:fldChar w:fldCharType="begin"/>
      </w:r>
      <w:r>
        <w:rPr>
          <w:noProof/>
        </w:rPr>
        <w:instrText xml:space="preserve"> PAGEREF _Toc315364919 \h </w:instrText>
      </w:r>
      <w:r w:rsidR="00F604B2">
        <w:rPr>
          <w:noProof/>
        </w:rPr>
      </w:r>
      <w:r w:rsidR="00F604B2">
        <w:rPr>
          <w:noProof/>
        </w:rPr>
        <w:fldChar w:fldCharType="separate"/>
      </w:r>
      <w:r>
        <w:rPr>
          <w:noProof/>
        </w:rPr>
        <w:t>49</w:t>
      </w:r>
      <w:r w:rsidR="00F604B2">
        <w:rPr>
          <w:noProof/>
        </w:rPr>
        <w:fldChar w:fldCharType="end"/>
      </w:r>
    </w:p>
    <w:p w:rsidR="00CE6927" w:rsidRPr="00CE6927" w:rsidRDefault="00F604B2"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fldChar w:fldCharType="end"/>
      </w:r>
      <w:r w:rsidR="00CE6927" w:rsidRPr="00CE6927">
        <w:rPr>
          <w:rFonts w:ascii="Arial Narrow" w:hAnsi="Arial Narrow" w:cs="Arial"/>
          <w:b/>
          <w:bCs/>
          <w:kern w:val="32"/>
          <w:sz w:val="32"/>
          <w:szCs w:val="32"/>
        </w:rPr>
        <w:t>Tables</w:t>
      </w:r>
    </w:p>
    <w:p w:rsidR="004E4B3F" w:rsidRDefault="00F604B2">
      <w:pPr>
        <w:pStyle w:val="TableofFigures"/>
        <w:tabs>
          <w:tab w:val="left" w:pos="1100"/>
          <w:tab w:val="right" w:leader="dot" w:pos="10257"/>
        </w:tabs>
        <w:rPr>
          <w:rFonts w:asciiTheme="minorHAnsi" w:eastAsiaTheme="minorEastAsia" w:hAnsiTheme="minorHAnsi" w:cstheme="minorBidi"/>
          <w:noProof/>
          <w:sz w:val="22"/>
          <w:szCs w:val="22"/>
        </w:rPr>
      </w:pPr>
      <w:r w:rsidRPr="00F604B2">
        <w:fldChar w:fldCharType="begin"/>
      </w:r>
      <w:r w:rsidR="00CE6927" w:rsidRPr="00CE6927">
        <w:instrText xml:space="preserve"> TOC \t "TableTitle" \c </w:instrText>
      </w:r>
      <w:r w:rsidRPr="00F604B2">
        <w:fldChar w:fldCharType="separate"/>
      </w:r>
      <w:r w:rsidR="004E4B3F" w:rsidRPr="00AC0723">
        <w:rPr>
          <w:b/>
          <w:noProof/>
        </w:rPr>
        <w:t>Table 1.</w:t>
      </w:r>
      <w:r w:rsidR="004E4B3F">
        <w:rPr>
          <w:rFonts w:asciiTheme="minorHAnsi" w:eastAsiaTheme="minorEastAsia" w:hAnsiTheme="minorHAnsi" w:cstheme="minorBidi"/>
          <w:noProof/>
          <w:sz w:val="22"/>
          <w:szCs w:val="22"/>
        </w:rPr>
        <w:tab/>
      </w:r>
      <w:r w:rsidR="004E4B3F">
        <w:rPr>
          <w:noProof/>
        </w:rPr>
        <w:t>Module execution color interpretation.</w:t>
      </w:r>
      <w:r w:rsidR="004E4B3F">
        <w:rPr>
          <w:noProof/>
        </w:rPr>
        <w:tab/>
      </w:r>
      <w:r>
        <w:rPr>
          <w:noProof/>
        </w:rPr>
        <w:fldChar w:fldCharType="begin"/>
      </w:r>
      <w:r w:rsidR="004E4B3F">
        <w:rPr>
          <w:noProof/>
        </w:rPr>
        <w:instrText xml:space="preserve"> PAGEREF _Toc315364922 \h </w:instrText>
      </w:r>
      <w:r>
        <w:rPr>
          <w:noProof/>
        </w:rPr>
      </w:r>
      <w:r>
        <w:rPr>
          <w:noProof/>
        </w:rPr>
        <w:fldChar w:fldCharType="separate"/>
      </w:r>
      <w:r w:rsidR="004E4B3F">
        <w:rPr>
          <w:noProof/>
        </w:rPr>
        <w:t>13</w:t>
      </w:r>
      <w:r>
        <w:rPr>
          <w:noProof/>
        </w:rPr>
        <w:fldChar w:fldCharType="end"/>
      </w:r>
    </w:p>
    <w:p w:rsidR="00462C08" w:rsidRDefault="00F604B2" w:rsidP="00CE6927">
      <w:pPr>
        <w:pStyle w:val="TOCLists"/>
      </w:pPr>
      <w:r w:rsidRPr="00CE6927">
        <w:rPr>
          <w:rFonts w:ascii="Times New Roman" w:hAnsi="Times New Roman"/>
          <w:sz w:val="20"/>
        </w:rPr>
        <w:fldChar w:fldCharType="end"/>
      </w:r>
    </w:p>
    <w:p w:rsidR="00462C08" w:rsidRDefault="00462C08" w:rsidP="005C2DC8">
      <w:pPr>
        <w:pStyle w:val="TOCLists"/>
      </w:pPr>
    </w:p>
    <w:bookmarkEnd w:id="1"/>
    <w:bookmarkEnd w:id="2"/>
    <w:p w:rsidR="00A914A4" w:rsidRPr="00307BA8" w:rsidRDefault="00A914A4" w:rsidP="007551D2">
      <w:pPr>
        <w:pStyle w:val="TOCHeading1"/>
        <w:outlineLvl w:val="9"/>
      </w:pPr>
    </w:p>
    <w:p w:rsidR="003C63C2" w:rsidRDefault="003C63C2" w:rsidP="003C63C2"/>
    <w:p w:rsidR="003C63C2" w:rsidRPr="005929C3" w:rsidRDefault="00DD25D8" w:rsidP="003C63C2">
      <w:r w:rsidRPr="005929C3">
        <w:cr/>
      </w:r>
    </w:p>
    <w:p w:rsidR="00E92C64" w:rsidRDefault="00E92C64" w:rsidP="00A471C4">
      <w:pPr>
        <w:pStyle w:val="Title"/>
        <w:sectPr w:rsidR="00E92C64" w:rsidSect="005C2DC8">
          <w:headerReference w:type="default" r:id="rId12"/>
          <w:footerReference w:type="even" r:id="rId13"/>
          <w:footerReference w:type="default" r:id="rId14"/>
          <w:pgSz w:w="12240" w:h="15840"/>
          <w:pgMar w:top="1440" w:right="864" w:bottom="965" w:left="1109" w:header="720" w:footer="720" w:gutter="0"/>
          <w:pgNumType w:fmt="lowerRoman" w:start="1"/>
          <w:cols w:space="720"/>
          <w:titlePg/>
          <w:docGrid w:linePitch="360"/>
        </w:sectPr>
      </w:pPr>
    </w:p>
    <w:p w:rsidR="007551D2" w:rsidRDefault="007551D2" w:rsidP="007551D2">
      <w:pPr>
        <w:pStyle w:val="Title"/>
      </w:pPr>
      <w:proofErr w:type="gramStart"/>
      <w:r>
        <w:lastRenderedPageBreak/>
        <w:t>User Documentation for the So</w:t>
      </w:r>
      <w:r w:rsidR="00DB1696">
        <w:t>ftware for Automated Assisted</w:t>
      </w:r>
      <w:r>
        <w:t xml:space="preserve"> Habitat Modeling (SAHM) package in VisTrails.</w:t>
      </w:r>
      <w:proofErr w:type="gramEnd"/>
    </w:p>
    <w:p w:rsidR="00DB1696" w:rsidRPr="005C2983" w:rsidRDefault="00DB1696" w:rsidP="00DB1696">
      <w:pPr>
        <w:pStyle w:val="Authors"/>
      </w:pPr>
      <w:r w:rsidRPr="005C2983">
        <w:t xml:space="preserve">By </w:t>
      </w:r>
      <w:r>
        <w:t xml:space="preserve">Colin Talbert, </w:t>
      </w:r>
      <w:r w:rsidR="00F31372">
        <w:t xml:space="preserve">Marian Talbert, </w:t>
      </w:r>
      <w:r w:rsidR="00FD3DC1">
        <w:t xml:space="preserve">Drew </w:t>
      </w:r>
      <w:proofErr w:type="spellStart"/>
      <w:r w:rsidR="00FD3DC1">
        <w:t>Ignizio</w:t>
      </w:r>
      <w:proofErr w:type="spellEnd"/>
    </w:p>
    <w:p w:rsidR="003C63C2" w:rsidRPr="00CE6927" w:rsidRDefault="00307BA8" w:rsidP="00CE6927">
      <w:pPr>
        <w:pStyle w:val="Heading1"/>
      </w:pPr>
      <w:bookmarkStart w:id="3" w:name="_Toc315364868"/>
      <w:r w:rsidRPr="00CE6927">
        <w:t>Introduction</w:t>
      </w:r>
      <w:bookmarkEnd w:id="3"/>
      <w:r w:rsidR="007551D2" w:rsidRPr="00CE6927">
        <w:t xml:space="preserve"> </w:t>
      </w:r>
    </w:p>
    <w:p w:rsidR="003C63C2" w:rsidRDefault="008E2DC1" w:rsidP="0052675D">
      <w:pPr>
        <w:pStyle w:val="BodyText"/>
      </w:pPr>
      <w:r>
        <w:t xml:space="preserve">The Software for Assisted Habitat Modeling (SAHM) has been created to both expedite habitat modeling and help maintain a record of the various input data, pre- and post- processing steps and modeling options incorporated in the construction of a species distribution model.  </w:t>
      </w:r>
      <w:r w:rsidR="00D64CE8">
        <w:t xml:space="preserve">The four main advantages to using the combined </w:t>
      </w:r>
      <w:proofErr w:type="spellStart"/>
      <w:r w:rsidR="00D64CE8">
        <w:t>VisTrail</w:t>
      </w:r>
      <w:proofErr w:type="spellEnd"/>
      <w:r w:rsidR="00D64CE8">
        <w:t>:</w:t>
      </w:r>
      <w:r w:rsidR="00372FBC">
        <w:t xml:space="preserve"> </w:t>
      </w:r>
      <w:proofErr w:type="spellStart"/>
      <w:r w:rsidR="00D64CE8">
        <w:t>SAHM</w:t>
      </w:r>
      <w:proofErr w:type="spellEnd"/>
      <w:r w:rsidR="00D64CE8">
        <w:t xml:space="preserve"> package for species distribution modeling are:</w:t>
      </w:r>
    </w:p>
    <w:p w:rsidR="00D64CE8" w:rsidRDefault="00D64CE8" w:rsidP="00DE2139">
      <w:pPr>
        <w:pStyle w:val="ListNumber2"/>
      </w:pPr>
      <w:r>
        <w:t>formalization and tractable recording of the entire modeling process</w:t>
      </w:r>
    </w:p>
    <w:p w:rsidR="00D64CE8" w:rsidRDefault="00794843" w:rsidP="00DE2139">
      <w:pPr>
        <w:pStyle w:val="ListNumber2"/>
      </w:pPr>
      <w:r>
        <w:t xml:space="preserve">easier collaboration through a </w:t>
      </w:r>
      <w:r w:rsidR="00D64CE8">
        <w:t>common modeling framewor</w:t>
      </w:r>
      <w:r>
        <w:t>k</w:t>
      </w:r>
    </w:p>
    <w:p w:rsidR="00D64CE8" w:rsidRDefault="00794843" w:rsidP="00DE2139">
      <w:pPr>
        <w:pStyle w:val="ListNumber2"/>
      </w:pPr>
      <w:r>
        <w:t>a</w:t>
      </w:r>
      <w:r w:rsidR="00D64CE8">
        <w:t xml:space="preserve"> user-friendly graphical interface to manage file inpu</w:t>
      </w:r>
      <w:r>
        <w:t>t, model runs, and output</w:t>
      </w:r>
      <w:r w:rsidR="00D64CE8">
        <w:t xml:space="preserve"> </w:t>
      </w:r>
    </w:p>
    <w:p w:rsidR="00D64CE8" w:rsidRDefault="00794843" w:rsidP="00DE2139">
      <w:pPr>
        <w:pStyle w:val="ListNumber2"/>
      </w:pPr>
      <w:proofErr w:type="gramStart"/>
      <w:r>
        <w:t>extensibility</w:t>
      </w:r>
      <w:proofErr w:type="gramEnd"/>
      <w:r>
        <w:t xml:space="preserve"> to </w:t>
      </w:r>
      <w:r w:rsidR="00D64CE8">
        <w:t xml:space="preserve">incorporate future and additional modeling routines and tools.  </w:t>
      </w:r>
    </w:p>
    <w:p w:rsidR="00794843" w:rsidRDefault="00794843" w:rsidP="00794843">
      <w:pPr>
        <w:pStyle w:val="BodyText"/>
        <w:ind w:firstLine="0"/>
      </w:pPr>
      <w:r>
        <w:t>This user guide provides detailed instructions on how to install the SAHM package within VisTrails and then presents information on the use of the pa</w:t>
      </w:r>
      <w:r w:rsidR="00797B09">
        <w:t xml:space="preserve">ckage.  A step-by-step tutorial to create </w:t>
      </w:r>
      <w:proofErr w:type="spellStart"/>
      <w:r w:rsidR="00797B09">
        <w:t>cheatgrass</w:t>
      </w:r>
      <w:proofErr w:type="spellEnd"/>
      <w:r w:rsidR="00797B09">
        <w:t xml:space="preserve"> habitat suitability maps for Rocky Mountain National Park, USA, is</w:t>
      </w:r>
      <w:r>
        <w:t xml:space="preserve"> provided in appen</w:t>
      </w:r>
      <w:r w:rsidR="00797B09">
        <w:t>dix A.</w:t>
      </w:r>
    </w:p>
    <w:p w:rsidR="00D64CE8" w:rsidRPr="00A26DD6" w:rsidRDefault="00A26DD6" w:rsidP="00D64CE8">
      <w:pPr>
        <w:pStyle w:val="BodyText"/>
      </w:pPr>
      <w:r>
        <w:br w:type="page"/>
      </w:r>
    </w:p>
    <w:p w:rsidR="00A26DD6" w:rsidRDefault="00A26DD6" w:rsidP="00CE6927">
      <w:pPr>
        <w:pStyle w:val="Heading1"/>
      </w:pPr>
      <w:bookmarkStart w:id="4" w:name="_Toc315364869"/>
      <w:r w:rsidRPr="00A26DD6">
        <w:lastRenderedPageBreak/>
        <w:t>Install</w:t>
      </w:r>
      <w:r w:rsidR="00CE6927">
        <w:t>ation of</w:t>
      </w:r>
      <w:r w:rsidRPr="00A26DD6">
        <w:t xml:space="preserve"> SAHM and VisTrails</w:t>
      </w:r>
      <w:bookmarkEnd w:id="4"/>
      <w:r w:rsidRPr="00A26DD6">
        <w:t xml:space="preserve"> </w:t>
      </w:r>
    </w:p>
    <w:p w:rsidR="008F799C" w:rsidRDefault="004E694E" w:rsidP="007B7922">
      <w:pPr>
        <w:pStyle w:val="Heading2"/>
      </w:pPr>
      <w:bookmarkStart w:id="5" w:name="_Toc315364870"/>
      <w:r>
        <w:rPr>
          <w:kern w:val="32"/>
        </w:rPr>
        <w:t>Windows I</w:t>
      </w:r>
      <w:r w:rsidR="008F799C" w:rsidRPr="008F799C">
        <w:rPr>
          <w:kern w:val="32"/>
        </w:rPr>
        <w:t>nstallation</w:t>
      </w:r>
      <w:bookmarkEnd w:id="5"/>
    </w:p>
    <w:p w:rsidR="00F020ED" w:rsidRDefault="004E694E" w:rsidP="00F020ED">
      <w:pPr>
        <w:pStyle w:val="BodyText"/>
      </w:pPr>
      <w:r>
        <w:t>T</w:t>
      </w:r>
      <w:r w:rsidR="008F799C">
        <w:t xml:space="preserve">he following </w:t>
      </w:r>
      <w:r>
        <w:t xml:space="preserve">detailed </w:t>
      </w:r>
      <w:r w:rsidR="008F799C">
        <w:t xml:space="preserve">steps can be used to install and setup the VisTrails </w:t>
      </w:r>
      <w:r>
        <w:t xml:space="preserve">and the </w:t>
      </w:r>
      <w:r w:rsidR="008F799C">
        <w:t>SAHM package</w:t>
      </w:r>
      <w:r>
        <w:t xml:space="preserve"> on Windows</w:t>
      </w:r>
      <w:r w:rsidR="008F799C">
        <w:t>.</w:t>
      </w:r>
      <w:r>
        <w:t xml:space="preserve">  </w:t>
      </w:r>
    </w:p>
    <w:p w:rsidR="004E694E" w:rsidRPr="00F020ED" w:rsidRDefault="00CE6E5E" w:rsidP="00F020ED">
      <w:pPr>
        <w:pStyle w:val="BodyText"/>
        <w:ind w:firstLine="0"/>
        <w:rPr>
          <w:b/>
          <w:bCs/>
        </w:rPr>
      </w:pPr>
      <w:r>
        <w:rPr>
          <w:rStyle w:val="Strong"/>
        </w:rPr>
        <w:t xml:space="preserve">NOTE: </w:t>
      </w:r>
      <w:r w:rsidR="003C41CC" w:rsidRPr="00CE6E5E">
        <w:rPr>
          <w:rStyle w:val="Strong"/>
        </w:rPr>
        <w:t xml:space="preserve">You must have Administrative Rights on the computer </w:t>
      </w:r>
      <w:r w:rsidR="00C63495">
        <w:rPr>
          <w:rStyle w:val="Strong"/>
        </w:rPr>
        <w:t xml:space="preserve">on which </w:t>
      </w:r>
      <w:r w:rsidR="003C41CC" w:rsidRPr="00CE6E5E">
        <w:rPr>
          <w:rStyle w:val="Strong"/>
        </w:rPr>
        <w:t>you are tryin</w:t>
      </w:r>
      <w:r w:rsidR="00C63495">
        <w:rPr>
          <w:rStyle w:val="Strong"/>
        </w:rPr>
        <w:t>g to install.</w:t>
      </w:r>
      <w:r w:rsidR="00FD52E4">
        <w:rPr>
          <w:rStyle w:val="Strong"/>
        </w:rPr>
        <w:t xml:space="preserve"> </w:t>
      </w:r>
    </w:p>
    <w:p w:rsidR="00CE6927" w:rsidRPr="00CE6927" w:rsidRDefault="00CE6927" w:rsidP="00CE6927">
      <w:pPr>
        <w:pStyle w:val="ListNumber"/>
        <w:rPr>
          <w:rStyle w:val="Strong"/>
          <w:b w:val="0"/>
          <w:bCs w:val="0"/>
        </w:rPr>
      </w:pPr>
      <w:r>
        <w:rPr>
          <w:rStyle w:val="Strong"/>
        </w:rPr>
        <w:t>Download</w:t>
      </w:r>
      <w:r w:rsidR="008F799C" w:rsidRPr="00CE6927">
        <w:rPr>
          <w:rStyle w:val="Strong"/>
        </w:rPr>
        <w:t xml:space="preserve"> and install VisTrails</w:t>
      </w:r>
      <w:r>
        <w:rPr>
          <w:rStyle w:val="Strong"/>
        </w:rPr>
        <w:t>.</w:t>
      </w:r>
    </w:p>
    <w:p w:rsidR="00F020ED" w:rsidRDefault="00CE6927" w:rsidP="00F020ED">
      <w:pPr>
        <w:pStyle w:val="BodyNoIndent"/>
      </w:pPr>
      <w:r>
        <w:rPr>
          <w:rStyle w:val="BodyTextChar"/>
        </w:rPr>
        <w:t>Ready to install executables are</w:t>
      </w:r>
      <w:r w:rsidR="008F799C" w:rsidRPr="00CE6927">
        <w:rPr>
          <w:rStyle w:val="BodyTextChar"/>
        </w:rPr>
        <w:t xml:space="preserve"> available from </w:t>
      </w:r>
      <w:hyperlink r:id="rId15" w:history="1">
        <w:r w:rsidR="008F799C" w:rsidRPr="00CE6927">
          <w:rPr>
            <w:rStyle w:val="BodyTextChar"/>
          </w:rPr>
          <w:t>http://www.vistrails.org/index.php/Downloads</w:t>
        </w:r>
      </w:hyperlink>
      <w:r w:rsidR="008F799C">
        <w:t xml:space="preserve">.  Choose </w:t>
      </w:r>
      <w:r w:rsidR="00F020ED">
        <w:t xml:space="preserve">and install </w:t>
      </w:r>
      <w:r w:rsidR="008F799C">
        <w:t xml:space="preserve">the </w:t>
      </w:r>
      <w:r w:rsidR="006D7CD1">
        <w:t>most current release</w:t>
      </w:r>
      <w:r w:rsidR="00BB2036">
        <w:t xml:space="preserve"> which is currently 2.</w:t>
      </w:r>
      <w:r w:rsidR="00F020ED">
        <w:t xml:space="preserve">0.1 which is available in both 32 and 64 bit. </w:t>
      </w:r>
    </w:p>
    <w:p w:rsidR="007403B1" w:rsidRPr="00CE6E5E" w:rsidRDefault="00CE6E5E" w:rsidP="00CE6E5E">
      <w:pPr>
        <w:pStyle w:val="ListNumber"/>
        <w:rPr>
          <w:rStyle w:val="Strong"/>
        </w:rPr>
      </w:pPr>
      <w:r w:rsidRPr="00CE6E5E">
        <w:rPr>
          <w:rStyle w:val="Strong"/>
        </w:rPr>
        <w:t>D</w:t>
      </w:r>
      <w:r w:rsidR="008F799C" w:rsidRPr="00CE6E5E">
        <w:rPr>
          <w:rStyle w:val="Strong"/>
        </w:rPr>
        <w:t xml:space="preserve">ownload </w:t>
      </w:r>
      <w:r w:rsidRPr="00CE6E5E">
        <w:rPr>
          <w:rStyle w:val="Strong"/>
        </w:rPr>
        <w:t xml:space="preserve">and install </w:t>
      </w:r>
      <w:r w:rsidR="008F799C" w:rsidRPr="00CE6E5E">
        <w:rPr>
          <w:rStyle w:val="Strong"/>
        </w:rPr>
        <w:t>the SAHM package</w:t>
      </w:r>
      <w:r w:rsidR="00646CBC">
        <w:rPr>
          <w:rStyle w:val="Strong"/>
        </w:rPr>
        <w:t xml:space="preserve"> and Tutorial Data</w:t>
      </w:r>
      <w:r w:rsidR="007403B1" w:rsidRPr="00CE6E5E">
        <w:rPr>
          <w:rStyle w:val="Strong"/>
        </w:rPr>
        <w:t>.</w:t>
      </w:r>
    </w:p>
    <w:p w:rsidR="0050793F" w:rsidRDefault="007403B1" w:rsidP="007403B1">
      <w:pPr>
        <w:pStyle w:val="BodyText"/>
        <w:ind w:firstLine="0"/>
      </w:pPr>
      <w:r>
        <w:t>This is available from</w:t>
      </w:r>
      <w:r w:rsidR="008F799C">
        <w:t xml:space="preserve"> </w:t>
      </w:r>
      <w:r w:rsidR="00646CBC" w:rsidRPr="00646CBC">
        <w:rPr>
          <w:rStyle w:val="Hyperlink"/>
        </w:rPr>
        <w:t>https://my.usgs.gov/catalog/RAM/SAHM</w:t>
      </w:r>
      <w:r w:rsidR="008F799C" w:rsidRPr="00CE6E5E">
        <w:rPr>
          <w:rStyle w:val="EmphasisUC"/>
        </w:rPr>
        <w:t>.</w:t>
      </w:r>
      <w:r w:rsidR="008F799C">
        <w:t xml:space="preserve">  Unzip this into the </w:t>
      </w:r>
      <w:r w:rsidR="00B16E6A">
        <w:t>VisTrails packages directory</w:t>
      </w:r>
      <w:r w:rsidR="00646CBC">
        <w:t xml:space="preserve"> which in my case was:</w:t>
      </w:r>
      <w:r w:rsidR="00B16E6A">
        <w:t xml:space="preserve"> </w:t>
      </w:r>
      <w:r w:rsidR="00B16E6A" w:rsidRPr="00CE6E5E">
        <w:rPr>
          <w:rStyle w:val="EmphasisUC"/>
        </w:rPr>
        <w:t>C:\VisTrails\vistrails\packages</w:t>
      </w:r>
      <w:r w:rsidR="0050793F">
        <w:t xml:space="preserve">. </w:t>
      </w:r>
      <w:r w:rsidR="00F020ED">
        <w:t xml:space="preserve">  Make sure that in unzipping the folder it doesn't get placed in an extra parent folder.</w:t>
      </w:r>
    </w:p>
    <w:p w:rsidR="0050793F" w:rsidRPr="00CE6E5E" w:rsidRDefault="00B16E6A" w:rsidP="00CE6E5E">
      <w:pPr>
        <w:pStyle w:val="ListNumber"/>
        <w:rPr>
          <w:rStyle w:val="Strong"/>
        </w:rPr>
      </w:pPr>
      <w:r w:rsidRPr="00CE6E5E">
        <w:rPr>
          <w:rStyle w:val="Strong"/>
        </w:rPr>
        <w:t>Download and install the</w:t>
      </w:r>
      <w:r w:rsidR="0050793F" w:rsidRPr="00CE6E5E">
        <w:rPr>
          <w:rStyle w:val="Strong"/>
        </w:rPr>
        <w:t xml:space="preserve"> external software </w:t>
      </w:r>
      <w:r w:rsidRPr="00CE6E5E">
        <w:rPr>
          <w:rStyle w:val="Strong"/>
        </w:rPr>
        <w:t>R</w:t>
      </w:r>
      <w:r w:rsidR="0050793F" w:rsidRPr="00CE6E5E">
        <w:rPr>
          <w:rStyle w:val="Strong"/>
        </w:rPr>
        <w:t xml:space="preserve"> </w:t>
      </w:r>
    </w:p>
    <w:p w:rsidR="0050793F" w:rsidRDefault="00B16E6A" w:rsidP="0050793F">
      <w:pPr>
        <w:pStyle w:val="BodyText"/>
        <w:ind w:firstLine="0"/>
      </w:pPr>
      <w:r>
        <w:t xml:space="preserve">R is available from </w:t>
      </w:r>
      <w:hyperlink r:id="rId16" w:history="1">
        <w:r w:rsidRPr="00CE6E5E">
          <w:rPr>
            <w:rStyle w:val="EmphasisUC"/>
          </w:rPr>
          <w:t>http://www.r-project.org/</w:t>
        </w:r>
      </w:hyperlink>
      <w:r w:rsidRPr="00CE6E5E">
        <w:rPr>
          <w:rStyle w:val="EmphasisUC"/>
        </w:rPr>
        <w:t>.</w:t>
      </w:r>
      <w:r>
        <w:t xml:space="preserve">  </w:t>
      </w:r>
      <w:r w:rsidR="00F020ED">
        <w:t xml:space="preserve">Our code has </w:t>
      </w:r>
      <w:r>
        <w:t xml:space="preserve">only </w:t>
      </w:r>
      <w:r w:rsidR="00F020ED">
        <w:t>been tested</w:t>
      </w:r>
      <w:r>
        <w:t xml:space="preserve"> with </w:t>
      </w:r>
      <w:r w:rsidR="00F020ED">
        <w:t xml:space="preserve">R </w:t>
      </w:r>
      <w:r w:rsidR="00FA7AC7">
        <w:t>version 2.14.0 for Windows</w:t>
      </w:r>
      <w:r w:rsidR="00F020ED">
        <w:t xml:space="preserve"> but other versions will likely work</w:t>
      </w:r>
      <w:r w:rsidR="00FA7AC7">
        <w:t>.  All required libraries will be programmatically downloaded and installed assuming you have internet connectivity at the time</w:t>
      </w:r>
      <w:r w:rsidR="0050793F">
        <w:t xml:space="preserve"> you first run an R module</w:t>
      </w:r>
      <w:r w:rsidR="00967336">
        <w:t xml:space="preserve"> a</w:t>
      </w:r>
      <w:r w:rsidR="0068051F">
        <w:t>ssuming you have</w:t>
      </w:r>
      <w:r w:rsidR="00967336">
        <w:t xml:space="preserve"> write permission </w:t>
      </w:r>
      <w:r w:rsidR="0068051F">
        <w:t>to</w:t>
      </w:r>
      <w:r w:rsidR="00967336">
        <w:t xml:space="preserve"> the directory where R is installed</w:t>
      </w:r>
      <w:r w:rsidR="00FA7AC7">
        <w:t xml:space="preserve">.  </w:t>
      </w:r>
      <w:r w:rsidR="0068051F">
        <w:t xml:space="preserve">Note that if you have R installed in the default C:\Programs folder you might not have write permissions to this directory.  </w:t>
      </w:r>
      <w:r w:rsidR="00FA1DDC">
        <w:t>T</w:t>
      </w:r>
      <w:r w:rsidR="00FA1DDC" w:rsidRPr="00FA1DDC">
        <w:t xml:space="preserve">he following libraries are loaded </w:t>
      </w:r>
      <w:r w:rsidR="0016341B">
        <w:t>are used</w:t>
      </w:r>
      <w:r w:rsidR="00415180">
        <w:t>:</w:t>
      </w:r>
      <w:r w:rsidR="00FA1DDC" w:rsidRPr="00FA1DDC">
        <w:t xml:space="preserve"> </w:t>
      </w:r>
      <w:proofErr w:type="spellStart"/>
      <w:r w:rsidR="00F31372" w:rsidRPr="00FA1DDC">
        <w:t>ade4</w:t>
      </w:r>
      <w:proofErr w:type="spellEnd"/>
      <w:r w:rsidR="00F31372">
        <w:t xml:space="preserve">, </w:t>
      </w:r>
      <w:r w:rsidR="00F31372" w:rsidRPr="00FA1DDC">
        <w:t xml:space="preserve">foreign, </w:t>
      </w:r>
      <w:proofErr w:type="spellStart"/>
      <w:r w:rsidR="00F31372">
        <w:t>gbm</w:t>
      </w:r>
      <w:proofErr w:type="spellEnd"/>
      <w:r w:rsidR="00F31372">
        <w:t xml:space="preserve">, </w:t>
      </w:r>
      <w:r w:rsidR="00F31372" w:rsidRPr="00FA1DDC">
        <w:t>lattice</w:t>
      </w:r>
      <w:r w:rsidR="00F31372">
        <w:t>,</w:t>
      </w:r>
      <w:r w:rsidR="00F31372" w:rsidRPr="00FA1DDC">
        <w:t xml:space="preserve"> </w:t>
      </w:r>
      <w:proofErr w:type="spellStart"/>
      <w:r w:rsidR="00F31372" w:rsidRPr="00FA1DDC">
        <w:t>mda</w:t>
      </w:r>
      <w:proofErr w:type="spellEnd"/>
      <w:r w:rsidR="00F31372">
        <w:t xml:space="preserve">, </w:t>
      </w:r>
      <w:proofErr w:type="spellStart"/>
      <w:r w:rsidR="00F31372">
        <w:t>PresenceAbsence</w:t>
      </w:r>
      <w:proofErr w:type="spellEnd"/>
      <w:r w:rsidR="00F31372">
        <w:t xml:space="preserve">, </w:t>
      </w:r>
      <w:proofErr w:type="spellStart"/>
      <w:r w:rsidR="00F31372" w:rsidRPr="00FA1DDC">
        <w:t>randomForest</w:t>
      </w:r>
      <w:proofErr w:type="spellEnd"/>
      <w:r w:rsidR="00F31372">
        <w:t xml:space="preserve">, </w:t>
      </w:r>
      <w:r w:rsidR="00F31372" w:rsidRPr="00FA1DDC">
        <w:t>raster,</w:t>
      </w:r>
      <w:r w:rsidR="00F31372">
        <w:t xml:space="preserve"> </w:t>
      </w:r>
      <w:proofErr w:type="spellStart"/>
      <w:r w:rsidR="00F31372">
        <w:t>rgdal</w:t>
      </w:r>
      <w:proofErr w:type="spellEnd"/>
      <w:r w:rsidR="00F31372">
        <w:t>,</w:t>
      </w:r>
      <w:r w:rsidR="00072A02">
        <w:t xml:space="preserve"> </w:t>
      </w:r>
      <w:proofErr w:type="spellStart"/>
      <w:r w:rsidR="00072A02">
        <w:t>ROCR</w:t>
      </w:r>
      <w:proofErr w:type="spellEnd"/>
      <w:r w:rsidR="00072A02">
        <w:t>,</w:t>
      </w:r>
      <w:r w:rsidR="00F31372">
        <w:t xml:space="preserve"> sp, </w:t>
      </w:r>
      <w:proofErr w:type="spellStart"/>
      <w:r w:rsidR="00F31372">
        <w:t>spatstat</w:t>
      </w:r>
      <w:proofErr w:type="spellEnd"/>
      <w:r w:rsidR="00F31372">
        <w:t xml:space="preserve">, </w:t>
      </w:r>
      <w:r w:rsidR="00F31372" w:rsidRPr="00FA1DDC">
        <w:t xml:space="preserve">survival, </w:t>
      </w:r>
      <w:proofErr w:type="spellStart"/>
      <w:r w:rsidR="00F31372" w:rsidRPr="00FA1DDC">
        <w:t>tcltk2</w:t>
      </w:r>
      <w:proofErr w:type="spellEnd"/>
      <w:r w:rsidR="00F31372" w:rsidRPr="00FA1DDC">
        <w:t xml:space="preserve">, </w:t>
      </w:r>
      <w:r w:rsidR="00F31372">
        <w:t xml:space="preserve">and </w:t>
      </w:r>
      <w:r w:rsidR="00F31372" w:rsidRPr="00FA1DDC">
        <w:t>tools</w:t>
      </w:r>
      <w:r w:rsidR="00FA1DDC">
        <w:t>.</w:t>
      </w:r>
    </w:p>
    <w:p w:rsidR="0050793F" w:rsidRPr="00CE6E5E" w:rsidRDefault="0050793F" w:rsidP="00CE6E5E">
      <w:pPr>
        <w:pStyle w:val="ListNumber"/>
        <w:rPr>
          <w:rStyle w:val="Strong"/>
        </w:rPr>
      </w:pPr>
      <w:r w:rsidRPr="00CE6E5E">
        <w:rPr>
          <w:rStyle w:val="Strong"/>
        </w:rPr>
        <w:t xml:space="preserve">Download and install the external software Maxent </w:t>
      </w:r>
    </w:p>
    <w:p w:rsidR="00FA7AC7" w:rsidRPr="00636945" w:rsidRDefault="00FA7AC7" w:rsidP="0050793F">
      <w:pPr>
        <w:pStyle w:val="BodyText"/>
        <w:ind w:firstLine="0"/>
        <w:rPr>
          <w:rStyle w:val="Hyperlink"/>
        </w:rPr>
      </w:pPr>
      <w:r>
        <w:lastRenderedPageBreak/>
        <w:t xml:space="preserve">The Maxent package is available for download from: </w:t>
      </w:r>
      <w:hyperlink r:id="rId17" w:history="1">
        <w:r w:rsidRPr="00636945">
          <w:rPr>
            <w:rStyle w:val="Hyperlink"/>
          </w:rPr>
          <w:t>http://www.cs.princeton.edu/~schapire/maxent/</w:t>
        </w:r>
      </w:hyperlink>
    </w:p>
    <w:p w:rsidR="0050793F" w:rsidRDefault="0050793F" w:rsidP="00FA7AC7">
      <w:pPr>
        <w:pStyle w:val="BodyText"/>
      </w:pPr>
    </w:p>
    <w:p w:rsidR="0050793F" w:rsidRPr="00CE6E5E" w:rsidRDefault="0050793F" w:rsidP="00CE6E5E">
      <w:pPr>
        <w:pStyle w:val="ListNumber"/>
        <w:rPr>
          <w:rStyle w:val="Strong"/>
        </w:rPr>
      </w:pPr>
      <w:r w:rsidRPr="00CE6E5E">
        <w:rPr>
          <w:rStyle w:val="Strong"/>
        </w:rPr>
        <w:t>Configure</w:t>
      </w:r>
      <w:r w:rsidR="00CE6E5E" w:rsidRPr="00CE6E5E">
        <w:rPr>
          <w:rStyle w:val="Strong"/>
        </w:rPr>
        <w:t xml:space="preserve"> the SAHM package to point to</w:t>
      </w:r>
      <w:r w:rsidR="00646CBC">
        <w:rPr>
          <w:rStyle w:val="Strong"/>
        </w:rPr>
        <w:t xml:space="preserve"> where the R and Maxent applications </w:t>
      </w:r>
      <w:r w:rsidRPr="00CE6E5E">
        <w:rPr>
          <w:rStyle w:val="Strong"/>
        </w:rPr>
        <w:t>are installed.</w:t>
      </w:r>
    </w:p>
    <w:p w:rsidR="00FA1DDC" w:rsidRDefault="00FA7AC7" w:rsidP="00646CBC">
      <w:pPr>
        <w:pStyle w:val="FigureCaption"/>
        <w:rPr>
          <w:noProof/>
        </w:rPr>
      </w:pPr>
      <w:r>
        <w:t xml:space="preserve">To do this open the VisTrails application </w:t>
      </w:r>
      <w:r w:rsidR="00FA1DDC">
        <w:t xml:space="preserve">and select </w:t>
      </w:r>
      <w:r w:rsidR="00FA1DDC" w:rsidRPr="00CE6E5E">
        <w:rPr>
          <w:rStyle w:val="EmphasisUC"/>
        </w:rPr>
        <w:t>Edit -&gt; Preferences -&gt; Module Packages</w:t>
      </w:r>
      <w:r w:rsidR="002634E1" w:rsidRPr="00CE6E5E">
        <w:rPr>
          <w:rStyle w:val="EmphasisUC"/>
        </w:rPr>
        <w:t xml:space="preserve"> </w:t>
      </w:r>
      <w:r w:rsidR="00FA1DDC" w:rsidRPr="00CE6E5E">
        <w:rPr>
          <w:rStyle w:val="EmphasisUC"/>
        </w:rPr>
        <w:t>(tab)</w:t>
      </w:r>
      <w:r w:rsidR="00740EA9">
        <w:t xml:space="preserve">.  Select and enable </w:t>
      </w:r>
      <w:r w:rsidR="00415180">
        <w:t>‘</w:t>
      </w:r>
      <w:proofErr w:type="spellStart"/>
      <w:r w:rsidR="00740EA9">
        <w:t>sahm</w:t>
      </w:r>
      <w:proofErr w:type="spellEnd"/>
      <w:r w:rsidR="00415180">
        <w:t>’</w:t>
      </w:r>
      <w:r w:rsidR="00FA1DDC">
        <w:t xml:space="preserve"> in the list of Disabled packages.  </w:t>
      </w:r>
    </w:p>
    <w:p w:rsidR="00561AC5" w:rsidRPr="00561AC5" w:rsidRDefault="00561AC5" w:rsidP="00561AC5">
      <w:pPr>
        <w:pStyle w:val="BodyText"/>
      </w:pPr>
      <w:r>
        <w:rPr>
          <w:noProof/>
        </w:rPr>
        <w:drawing>
          <wp:inline distT="0" distB="0" distL="0" distR="0">
            <wp:extent cx="4276725" cy="2819703"/>
            <wp:effectExtent l="19050" t="0" r="9525" b="0"/>
            <wp:docPr id="14" name="Picture 1" descr="C:\temp\2\SNAGHTML2f7e8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2\SNAGHTML2f7e8204.PNG"/>
                    <pic:cNvPicPr>
                      <a:picLocks noChangeAspect="1" noChangeArrowheads="1"/>
                    </pic:cNvPicPr>
                  </pic:nvPicPr>
                  <pic:blipFill>
                    <a:blip r:embed="rId18" cstate="print"/>
                    <a:srcRect/>
                    <a:stretch>
                      <a:fillRect/>
                    </a:stretch>
                  </pic:blipFill>
                  <pic:spPr bwMode="auto">
                    <a:xfrm>
                      <a:off x="0" y="0"/>
                      <a:ext cx="4280828" cy="2822408"/>
                    </a:xfrm>
                    <a:prstGeom prst="rect">
                      <a:avLst/>
                    </a:prstGeom>
                    <a:noFill/>
                    <a:ln w="9525">
                      <a:noFill/>
                      <a:miter lim="800000"/>
                      <a:headEnd/>
                      <a:tailEnd/>
                    </a:ln>
                  </pic:spPr>
                </pic:pic>
              </a:graphicData>
            </a:graphic>
          </wp:inline>
        </w:drawing>
      </w:r>
    </w:p>
    <w:p w:rsidR="00646CBC" w:rsidRDefault="00FA1DDC" w:rsidP="00E33D3A">
      <w:pPr>
        <w:pStyle w:val="BodyText"/>
      </w:pPr>
      <w:r>
        <w:t>Click Configure.</w:t>
      </w:r>
    </w:p>
    <w:p w:rsidR="00FA1DDC" w:rsidRDefault="00561AC5" w:rsidP="00E33D3A">
      <w:pPr>
        <w:pStyle w:val="BodyText"/>
      </w:pPr>
      <w:r>
        <w:rPr>
          <w:noProof/>
        </w:rPr>
        <w:lastRenderedPageBreak/>
        <w:drawing>
          <wp:inline distT="0" distB="0" distL="0" distR="0">
            <wp:extent cx="4276725" cy="2801992"/>
            <wp:effectExtent l="19050" t="0" r="9525" b="0"/>
            <wp:docPr id="16" name="Picture 10" descr="C:\temp\2\SNAGHTML2f829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2\SNAGHTML2f829314.PNG"/>
                    <pic:cNvPicPr>
                      <a:picLocks noChangeAspect="1" noChangeArrowheads="1"/>
                    </pic:cNvPicPr>
                  </pic:nvPicPr>
                  <pic:blipFill>
                    <a:blip r:embed="rId19" cstate="print"/>
                    <a:srcRect/>
                    <a:stretch>
                      <a:fillRect/>
                    </a:stretch>
                  </pic:blipFill>
                  <pic:spPr bwMode="auto">
                    <a:xfrm>
                      <a:off x="0" y="0"/>
                      <a:ext cx="4276725" cy="2801992"/>
                    </a:xfrm>
                    <a:prstGeom prst="rect">
                      <a:avLst/>
                    </a:prstGeom>
                    <a:noFill/>
                    <a:ln w="9525">
                      <a:noFill/>
                      <a:miter lim="800000"/>
                      <a:headEnd/>
                      <a:tailEnd/>
                    </a:ln>
                  </pic:spPr>
                </pic:pic>
              </a:graphicData>
            </a:graphic>
          </wp:inline>
        </w:drawing>
      </w:r>
      <w:r w:rsidR="00FA1DDC">
        <w:t xml:space="preserve">  </w:t>
      </w:r>
    </w:p>
    <w:p w:rsidR="0050793F" w:rsidRDefault="0050793F" w:rsidP="00E33D3A">
      <w:pPr>
        <w:pStyle w:val="BodyText"/>
      </w:pPr>
      <w:r>
        <w:t xml:space="preserve">By double clicking in the 'Value' area you can change the path to point to the location where </w:t>
      </w:r>
      <w:r w:rsidR="00561AC5">
        <w:t>R and Maxent are installed</w:t>
      </w:r>
      <w:r>
        <w:t>:</w:t>
      </w:r>
    </w:p>
    <w:p w:rsidR="00636945" w:rsidRDefault="00636945" w:rsidP="00636945">
      <w:pPr>
        <w:pStyle w:val="ListParagraph"/>
      </w:pPr>
      <w:proofErr w:type="spellStart"/>
      <w:r w:rsidRPr="00636945">
        <w:rPr>
          <w:rStyle w:val="Strong"/>
        </w:rPr>
        <w:t>r_path</w:t>
      </w:r>
      <w:proofErr w:type="spellEnd"/>
      <w:r w:rsidRPr="00636945">
        <w:rPr>
          <w:rStyle w:val="Strong"/>
        </w:rPr>
        <w:tab/>
      </w:r>
      <w:r>
        <w:rPr>
          <w:rStyle w:val="EmphasisUC"/>
        </w:rPr>
        <w:tab/>
        <w:t>=</w:t>
      </w:r>
      <w:r>
        <w:rPr>
          <w:rStyle w:val="EmphasisUC"/>
        </w:rPr>
        <w:tab/>
      </w:r>
      <w:proofErr w:type="spellStart"/>
      <w:r w:rsidRPr="0050793F">
        <w:t>C:\Program</w:t>
      </w:r>
      <w:proofErr w:type="spellEnd"/>
      <w:r w:rsidRPr="0050793F">
        <w:t xml:space="preserve"> Files\R\R-2.1</w:t>
      </w:r>
      <w:r>
        <w:t>4</w:t>
      </w:r>
      <w:r w:rsidRPr="0050793F">
        <w:t>.</w:t>
      </w:r>
      <w:r>
        <w:t>0</w:t>
      </w:r>
      <w:r w:rsidRPr="0050793F">
        <w:t>\bin</w:t>
      </w:r>
    </w:p>
    <w:p w:rsidR="00636945" w:rsidRDefault="00636945" w:rsidP="00636945">
      <w:pPr>
        <w:pStyle w:val="BodyText"/>
        <w:spacing w:line="240" w:lineRule="auto"/>
      </w:pPr>
      <w:r>
        <w:rPr>
          <w:rStyle w:val="EmphasisUC"/>
        </w:rPr>
        <w:tab/>
      </w:r>
      <w:r>
        <w:rPr>
          <w:rStyle w:val="EmphasisUC"/>
        </w:rPr>
        <w:tab/>
      </w:r>
      <w:r>
        <w:rPr>
          <w:rStyle w:val="EmphasisUC"/>
        </w:rPr>
        <w:tab/>
      </w:r>
      <w:proofErr w:type="gramStart"/>
      <w:r>
        <w:t>note</w:t>
      </w:r>
      <w:proofErr w:type="gramEnd"/>
      <w:r>
        <w:t>: this is the bin folder within your R installation</w:t>
      </w:r>
    </w:p>
    <w:p w:rsidR="00636945" w:rsidRDefault="00636945" w:rsidP="00636945">
      <w:pPr>
        <w:pStyle w:val="BodyText"/>
        <w:spacing w:line="240" w:lineRule="auto"/>
      </w:pPr>
      <w:proofErr w:type="spellStart"/>
      <w:r w:rsidRPr="00636945">
        <w:rPr>
          <w:rStyle w:val="Strong"/>
        </w:rPr>
        <w:t>maxent_path</w:t>
      </w:r>
      <w:proofErr w:type="spellEnd"/>
      <w:r>
        <w:tab/>
        <w:t>=</w:t>
      </w:r>
      <w:r>
        <w:tab/>
      </w:r>
      <w:proofErr w:type="spellStart"/>
      <w:r>
        <w:t>C:\Maxent</w:t>
      </w:r>
      <w:proofErr w:type="spellEnd"/>
    </w:p>
    <w:p w:rsidR="00F87535" w:rsidRDefault="00636945" w:rsidP="00636945">
      <w:pPr>
        <w:pStyle w:val="ListParagraph"/>
      </w:pPr>
      <w:r>
        <w:tab/>
      </w:r>
      <w:r>
        <w:tab/>
      </w:r>
      <w:r>
        <w:tab/>
      </w:r>
      <w:proofErr w:type="gramStart"/>
      <w:r>
        <w:t>note</w:t>
      </w:r>
      <w:proofErr w:type="gramEnd"/>
      <w:r>
        <w:t>: this is the folder that contains the maxent.jar file</w:t>
      </w:r>
    </w:p>
    <w:p w:rsidR="006B0278" w:rsidRDefault="006B0278" w:rsidP="006B0278">
      <w:pPr>
        <w:pStyle w:val="BodyText"/>
      </w:pPr>
    </w:p>
    <w:p w:rsidR="006C4210" w:rsidRPr="00636945" w:rsidRDefault="00F87535" w:rsidP="006C4210">
      <w:pPr>
        <w:pStyle w:val="BodyText"/>
        <w:rPr>
          <w:rStyle w:val="Strong"/>
        </w:rPr>
      </w:pPr>
      <w:r w:rsidRPr="00636945">
        <w:rPr>
          <w:rStyle w:val="Strong"/>
        </w:rPr>
        <w:t>Additional configuration:</w:t>
      </w:r>
    </w:p>
    <w:p w:rsidR="00F87535" w:rsidRDefault="00F87535" w:rsidP="00F87535">
      <w:pPr>
        <w:pStyle w:val="BodyText"/>
        <w:spacing w:line="240" w:lineRule="auto"/>
        <w:ind w:left="720" w:firstLine="0"/>
      </w:pPr>
      <w:r>
        <w:t>While you are setting the above you could also change the following configuration variables:</w:t>
      </w:r>
      <w:r w:rsidR="007268B7">
        <w:t xml:space="preserve"> </w:t>
      </w:r>
    </w:p>
    <w:p w:rsidR="00636945" w:rsidRDefault="00636945" w:rsidP="00636945"/>
    <w:p w:rsidR="00636945" w:rsidRDefault="007268B7" w:rsidP="00636945">
      <w:pPr>
        <w:pStyle w:val="ListParagraph"/>
      </w:pPr>
      <w:proofErr w:type="spellStart"/>
      <w:r w:rsidRPr="00F87535">
        <w:rPr>
          <w:b/>
        </w:rPr>
        <w:t>output_directory</w:t>
      </w:r>
      <w:proofErr w:type="spellEnd"/>
      <w:r w:rsidR="00F87535">
        <w:tab/>
      </w:r>
      <w:proofErr w:type="gramStart"/>
      <w:r w:rsidR="00F87535">
        <w:t>=</w:t>
      </w:r>
      <w:r>
        <w:t xml:space="preserve">  The</w:t>
      </w:r>
      <w:proofErr w:type="gramEnd"/>
      <w:r>
        <w:t xml:space="preserve"> default location you want SAH</w:t>
      </w:r>
      <w:r w:rsidR="00F87535">
        <w:t>M to store your session folders.</w:t>
      </w:r>
    </w:p>
    <w:p w:rsidR="00561AC5" w:rsidRDefault="00561AC5" w:rsidP="00561AC5">
      <w:pPr>
        <w:pStyle w:val="ListParagraph"/>
      </w:pPr>
      <w:proofErr w:type="spellStart"/>
      <w:r>
        <w:rPr>
          <w:b/>
        </w:rPr>
        <w:t>cur_session_folder</w:t>
      </w:r>
      <w:proofErr w:type="spellEnd"/>
      <w:r>
        <w:rPr>
          <w:b/>
        </w:rPr>
        <w:tab/>
      </w:r>
      <w:proofErr w:type="gramStart"/>
      <w:r>
        <w:t>=  The</w:t>
      </w:r>
      <w:proofErr w:type="gramEnd"/>
      <w:r>
        <w:t xml:space="preserve"> location of the last used session folder.</w:t>
      </w:r>
    </w:p>
    <w:p w:rsidR="00636945" w:rsidRDefault="00636945" w:rsidP="00636945">
      <w:pPr>
        <w:pStyle w:val="ListParagraph"/>
        <w:ind w:left="2160" w:hanging="1440"/>
        <w:rPr>
          <w:rStyle w:val="BodyTextChar"/>
        </w:rPr>
      </w:pPr>
      <w:proofErr w:type="gramStart"/>
      <w:r>
        <w:rPr>
          <w:b/>
        </w:rPr>
        <w:t>verbose</w:t>
      </w:r>
      <w:proofErr w:type="gramEnd"/>
      <w:r>
        <w:rPr>
          <w:b/>
        </w:rPr>
        <w:tab/>
      </w:r>
      <w:r>
        <w:rPr>
          <w:b/>
        </w:rPr>
        <w:tab/>
      </w:r>
      <w:r w:rsidRPr="00636945">
        <w:rPr>
          <w:rStyle w:val="BodyTextChar"/>
        </w:rPr>
        <w:t>=</w:t>
      </w:r>
      <w:r w:rsidR="00F87535" w:rsidRPr="00636945">
        <w:rPr>
          <w:rStyle w:val="BodyTextChar"/>
        </w:rPr>
        <w:t xml:space="preserve">  </w:t>
      </w:r>
      <w:r>
        <w:rPr>
          <w:rStyle w:val="BodyTextChar"/>
        </w:rPr>
        <w:t xml:space="preserve">Whether to print out all output messages to console screen.  This </w:t>
      </w:r>
    </w:p>
    <w:p w:rsidR="00636945" w:rsidRDefault="00636945" w:rsidP="00636945">
      <w:pPr>
        <w:pStyle w:val="ListParagraph"/>
        <w:ind w:left="2880"/>
      </w:pPr>
      <w:proofErr w:type="gramStart"/>
      <w:r>
        <w:rPr>
          <w:rStyle w:val="BodyTextChar"/>
        </w:rPr>
        <w:t>should</w:t>
      </w:r>
      <w:proofErr w:type="gramEnd"/>
      <w:r>
        <w:rPr>
          <w:rStyle w:val="BodyTextChar"/>
        </w:rPr>
        <w:t xml:space="preserve"> </w:t>
      </w:r>
      <w:r>
        <w:t>stay the default value of True.</w:t>
      </w:r>
    </w:p>
    <w:p w:rsidR="00636945" w:rsidRDefault="00636945">
      <w:pPr>
        <w:rPr>
          <w:rFonts w:ascii="Calibri" w:hAnsi="Calibri"/>
          <w:sz w:val="24"/>
          <w:szCs w:val="24"/>
        </w:rPr>
      </w:pPr>
      <w:r>
        <w:br w:type="page"/>
      </w:r>
    </w:p>
    <w:p w:rsidR="00636945" w:rsidRDefault="00636945" w:rsidP="00636945">
      <w:pPr>
        <w:pStyle w:val="ListParagraph"/>
        <w:ind w:left="2880"/>
      </w:pPr>
    </w:p>
    <w:p w:rsidR="002E023C" w:rsidRDefault="002E023C" w:rsidP="00636945">
      <w:pPr>
        <w:pStyle w:val="Heading1"/>
      </w:pPr>
      <w:bookmarkStart w:id="6" w:name="_Toc315364871"/>
      <w:r w:rsidRPr="00636945">
        <w:t xml:space="preserve">VisTrails </w:t>
      </w:r>
      <w:r w:rsidR="000C6417" w:rsidRPr="00636945">
        <w:t>Primer</w:t>
      </w:r>
      <w:bookmarkEnd w:id="6"/>
    </w:p>
    <w:p w:rsidR="000C6417" w:rsidRDefault="000C6417" w:rsidP="000C6417">
      <w:pPr>
        <w:pStyle w:val="BodyText"/>
      </w:pPr>
      <w:r>
        <w:t xml:space="preserve">VisTrails is covered in detail in </w:t>
      </w:r>
      <w:proofErr w:type="gramStart"/>
      <w:r>
        <w:t>their own</w:t>
      </w:r>
      <w:proofErr w:type="gramEnd"/>
      <w:r>
        <w:t xml:space="preserve"> documentation and much of the content won’t be repeated here.  The complete documentation is available at </w:t>
      </w:r>
      <w:hyperlink r:id="rId20" w:history="1">
        <w:r w:rsidRPr="00636945">
          <w:rPr>
            <w:rStyle w:val="Hyperlink"/>
          </w:rPr>
          <w:t>http://www.vistrails.org/usersguide/VisTrails_Documentation/VisTrails_Documentation.html</w:t>
        </w:r>
      </w:hyperlink>
      <w:r>
        <w:t xml:space="preserve">  </w:t>
      </w:r>
      <w:proofErr w:type="gramStart"/>
      <w:r>
        <w:t>This</w:t>
      </w:r>
      <w:proofErr w:type="gramEnd"/>
      <w:r>
        <w:t xml:space="preserve"> section is meant as a quick introduction to the highlights of VisTrails.</w:t>
      </w:r>
    </w:p>
    <w:p w:rsidR="000C6417" w:rsidRDefault="00AA4324" w:rsidP="00A74D3B">
      <w:pPr>
        <w:pStyle w:val="BodyNoIndent"/>
      </w:pPr>
      <w:r>
        <w:rPr>
          <w:noProof/>
        </w:rPr>
        <w:drawing>
          <wp:inline distT="0" distB="0" distL="0" distR="0">
            <wp:extent cx="6382385" cy="390868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6382385" cy="3908685"/>
                    </a:xfrm>
                    <a:prstGeom prst="rect">
                      <a:avLst/>
                    </a:prstGeom>
                    <a:noFill/>
                    <a:ln w="9525">
                      <a:noFill/>
                      <a:miter lim="800000"/>
                      <a:headEnd/>
                      <a:tailEnd/>
                    </a:ln>
                  </pic:spPr>
                </pic:pic>
              </a:graphicData>
            </a:graphic>
          </wp:inline>
        </w:drawing>
      </w:r>
    </w:p>
    <w:p w:rsidR="00636945" w:rsidRDefault="00636945" w:rsidP="00636945">
      <w:pPr>
        <w:pStyle w:val="FigureCaption"/>
      </w:pPr>
      <w:bookmarkStart w:id="7" w:name="_Toc315364912"/>
      <w:r>
        <w:t>The main VisTrails Builder Window of the VisTrails 2.0 program.</w:t>
      </w:r>
      <w:bookmarkEnd w:id="7"/>
    </w:p>
    <w:p w:rsidR="00873A23" w:rsidRDefault="00873A23" w:rsidP="00873A23"/>
    <w:p w:rsidR="00D57F06" w:rsidRDefault="00D57F06" w:rsidP="00873A23"/>
    <w:p w:rsidR="00D57F06" w:rsidRDefault="00D57F06" w:rsidP="007B7922">
      <w:pPr>
        <w:pStyle w:val="Heading2"/>
      </w:pPr>
      <w:bookmarkStart w:id="8" w:name="_Toc315364872"/>
      <w:r>
        <w:lastRenderedPageBreak/>
        <w:t>Creating and Editing Workflows</w:t>
      </w:r>
      <w:bookmarkEnd w:id="8"/>
    </w:p>
    <w:p w:rsidR="00873A23" w:rsidRDefault="00873A23" w:rsidP="00873A23">
      <w:pPr>
        <w:pStyle w:val="BodyText"/>
      </w:pPr>
      <w:r>
        <w:t xml:space="preserve">When you first open VisTrails you will see the window above with a blank Workflow Canvas.  In the Workflow Canvas window you will view, edit and create workflows.  A workflow is composed of individual Modules that each </w:t>
      </w:r>
      <w:proofErr w:type="gramStart"/>
      <w:r>
        <w:t>perform</w:t>
      </w:r>
      <w:proofErr w:type="gramEnd"/>
      <w:r>
        <w:t xml:space="preserve"> a specific function.  The workflow as well as a complete history </w:t>
      </w:r>
      <w:r w:rsidR="00594A0F">
        <w:t xml:space="preserve">(provenance) of all changes and parameters used can be saved to a </w:t>
      </w:r>
      <w:proofErr w:type="spellStart"/>
      <w:r w:rsidR="00594A0F">
        <w:t>VisTrails</w:t>
      </w:r>
      <w:proofErr w:type="spellEnd"/>
      <w:r w:rsidR="00594A0F">
        <w:t xml:space="preserve"> (.</w:t>
      </w:r>
      <w:proofErr w:type="spellStart"/>
      <w:r w:rsidR="00594A0F">
        <w:t>vt</w:t>
      </w:r>
      <w:proofErr w:type="spellEnd"/>
      <w:r w:rsidR="00594A0F">
        <w:t xml:space="preserve">) file.  The Available Module </w:t>
      </w:r>
      <w:proofErr w:type="gramStart"/>
      <w:r w:rsidR="00594A0F">
        <w:t>are</w:t>
      </w:r>
      <w:proofErr w:type="gramEnd"/>
      <w:r w:rsidR="00594A0F">
        <w:t xml:space="preserve"> show to the left of the Workflow Canvas.  These are arranged by the packages they belong to.  Some packages are distributed with the VisTrails application </w:t>
      </w:r>
      <w:r w:rsidR="0079282A">
        <w:t xml:space="preserve">while </w:t>
      </w:r>
      <w:r w:rsidR="00594A0F">
        <w:t>others, such as SAHM, are created and distributed by others to enable discipline specific functionality within VisTrails.</w:t>
      </w:r>
    </w:p>
    <w:p w:rsidR="00594A0F" w:rsidRDefault="00594A0F" w:rsidP="00873A23">
      <w:pPr>
        <w:pStyle w:val="BodyText"/>
      </w:pPr>
      <w:r>
        <w:t xml:space="preserve">Modules are added to a workflow by dragging the item from the Available Modules list onto the Workflow Canvas.  You will notice on each module a series of small squares on the top and bottom of its shape.  These represent input and output 'ports' or parameters for the module.  The inputs and parameters are along the top and outputs are on the bottom.  By hovering over a port you will get a pop-up text box that gives the port name and data type.  </w:t>
      </w:r>
      <w:r w:rsidR="008D1A42">
        <w:t xml:space="preserve">Complete Module documentation is available by </w:t>
      </w:r>
      <w:proofErr w:type="gramStart"/>
      <w:r w:rsidR="008D1A42">
        <w:t>either clicking the small triangle in the upper right of the Module and</w:t>
      </w:r>
      <w:proofErr w:type="gramEnd"/>
      <w:r w:rsidR="008D1A42">
        <w:t xml:space="preserve"> selecting 'View Documentation' or by clicking the 'Documentation' button in the Module Information panel.  Additional detailed documentation about each port, including the modules and ports it can be connected to is available by </w:t>
      </w:r>
      <w:r w:rsidR="008473C1">
        <w:t>left clicking the port name in the Module Information panel and</w:t>
      </w:r>
      <w:r w:rsidR="0079282A">
        <w:t xml:space="preserve"> selecting 'View Documentation.'</w:t>
      </w:r>
    </w:p>
    <w:p w:rsidR="00594A0F" w:rsidRDefault="00594A0F" w:rsidP="00873A23">
      <w:pPr>
        <w:pStyle w:val="BodyText"/>
      </w:pPr>
      <w:r>
        <w:t>Modules are connected into a workflow by clicking and dragging from the output port of one module into the appropriate</w:t>
      </w:r>
      <w:r w:rsidR="008473C1">
        <w:t xml:space="preserve"> input port of the next module.  There are numerous valid ways of connecting modules depending on the processing required.  When starting out it can be difficult to know </w:t>
      </w:r>
      <w:r w:rsidR="0079282A">
        <w:t>how each module</w:t>
      </w:r>
      <w:r w:rsidR="008473C1">
        <w:t xml:space="preserve"> </w:t>
      </w:r>
      <w:r w:rsidR="0079282A">
        <w:t xml:space="preserve">should </w:t>
      </w:r>
      <w:r w:rsidR="008473C1">
        <w:t>connect</w:t>
      </w:r>
      <w:r w:rsidR="0079282A">
        <w:t xml:space="preserve"> to other elements in the workflow</w:t>
      </w:r>
      <w:r w:rsidR="008473C1">
        <w:t xml:space="preserve">.  It will be helpful at first to open and modify an existing workflow instead of starting from scratch.  The module and port documentation </w:t>
      </w:r>
      <w:r w:rsidR="008473C1">
        <w:lastRenderedPageBreak/>
        <w:t>as well as the package documentation (this document) can be informative as well.</w:t>
      </w:r>
      <w:r w:rsidR="0085140B">
        <w:t xml:space="preserve">  Modules or connections that are no longer needed can be removed by selecting them and clicking 'Delete'.</w:t>
      </w:r>
    </w:p>
    <w:p w:rsidR="008473C1" w:rsidRPr="00873A23" w:rsidRDefault="008473C1" w:rsidP="00873A23">
      <w:pPr>
        <w:pStyle w:val="BodyText"/>
      </w:pPr>
      <w:r>
        <w:t xml:space="preserve">As workflows become larger you might find it helpful to resize and navigate around the workflow canvas.  The scroll wheel and sideways scroll wheel action move around (pan) the workflow canvas.  </w:t>
      </w:r>
      <w:r w:rsidR="0085140B">
        <w:t xml:space="preserve">Panning can also be accomplished by holding shift and the left mouse button and moving the mouse.  </w:t>
      </w:r>
      <w:r>
        <w:t xml:space="preserve">By </w:t>
      </w:r>
      <w:r w:rsidR="0085140B">
        <w:t>holding down the right mouse button</w:t>
      </w:r>
      <w:r>
        <w:t xml:space="preserve"> and moving the mouse up or d</w:t>
      </w:r>
      <w:r w:rsidR="009F68E2">
        <w:t>own you can zoom in and out.  Pressing</w:t>
      </w:r>
      <w:r w:rsidR="00D57F06">
        <w:t xml:space="preserve"> </w:t>
      </w:r>
      <w:proofErr w:type="spellStart"/>
      <w:r w:rsidR="00D57F06">
        <w:t>control+</w:t>
      </w:r>
      <w:r>
        <w:t>r</w:t>
      </w:r>
      <w:proofErr w:type="spellEnd"/>
      <w:r>
        <w:t xml:space="preserve"> will re-center the canvas. </w:t>
      </w:r>
    </w:p>
    <w:p w:rsidR="00261530" w:rsidRDefault="00346B23" w:rsidP="00261530">
      <w:r>
        <w:tab/>
      </w:r>
    </w:p>
    <w:p w:rsidR="00261530" w:rsidRDefault="00D57F06" w:rsidP="007B7922">
      <w:pPr>
        <w:pStyle w:val="Heading2"/>
      </w:pPr>
      <w:bookmarkStart w:id="9" w:name="_Toc315364873"/>
      <w:r>
        <w:t>Executing Workflows</w:t>
      </w:r>
      <w:bookmarkEnd w:id="9"/>
    </w:p>
    <w:p w:rsidR="00D57F06" w:rsidRDefault="00D57F06" w:rsidP="00D57F06">
      <w:pPr>
        <w:pStyle w:val="BodyText"/>
      </w:pPr>
      <w:r>
        <w:t>Once a workflow has been set up and configured it can be run by clicking on the 'Execute Workflow' button on the top of the main window.  VisTrails will sequentially run through the execution of each module starting with the ones that have no inputs feeding into them and proceeding down the workflow.  VisTrails caches the results of each model</w:t>
      </w:r>
      <w:r w:rsidR="00204814">
        <w:t>’</w:t>
      </w:r>
      <w:r>
        <w:t xml:space="preserve">s execution so that subsequent runs will not rerun the modules that completed successfully unless one of their inputs or parameters </w:t>
      </w:r>
      <w:proofErr w:type="gramStart"/>
      <w:r>
        <w:t>were</w:t>
      </w:r>
      <w:proofErr w:type="gramEnd"/>
      <w:r>
        <w:t xml:space="preserve"> changed.  All modules downstream of a rerun module will be rerun.  To override this property you can click </w:t>
      </w:r>
      <w:r w:rsidRPr="00D57F06">
        <w:rPr>
          <w:rStyle w:val="EmphasisUC"/>
        </w:rPr>
        <w:t>Workflow -&gt; Erase Cache Contents</w:t>
      </w:r>
      <w:r>
        <w:t xml:space="preserve"> and subsequent runs will run all modules.</w:t>
      </w:r>
      <w:r w:rsidR="00524AD6">
        <w:t xml:space="preserve">  As execution progresses the color of the modules in a workflow will change according to the table below.</w:t>
      </w:r>
    </w:p>
    <w:p w:rsidR="00916DED" w:rsidRPr="00DC6924" w:rsidRDefault="00524AD6" w:rsidP="00916DED">
      <w:pPr>
        <w:pStyle w:val="TableTitle"/>
      </w:pPr>
      <w:bookmarkStart w:id="10" w:name="_Toc315364922"/>
      <w:r>
        <w:t>Module execution color interpretation</w:t>
      </w:r>
      <w:r w:rsidR="00D57F06">
        <w:t>.</w:t>
      </w:r>
      <w:bookmarkEnd w:id="10"/>
      <w:r w:rsidR="00D57F06">
        <w:t xml:space="preserve"> </w:t>
      </w:r>
    </w:p>
    <w:tbl>
      <w:tblPr>
        <w:tblW w:w="0" w:type="auto"/>
        <w:tblBorders>
          <w:top w:val="single" w:sz="4" w:space="0" w:color="auto"/>
          <w:bottom w:val="single" w:sz="4" w:space="0" w:color="auto"/>
        </w:tblBorders>
        <w:tblLook w:val="01E0"/>
      </w:tblPr>
      <w:tblGrid>
        <w:gridCol w:w="1969"/>
        <w:gridCol w:w="3600"/>
        <w:gridCol w:w="3156"/>
        <w:gridCol w:w="14"/>
      </w:tblGrid>
      <w:tr w:rsidR="00916DED" w:rsidTr="00916DED">
        <w:trPr>
          <w:trHeight w:val="315"/>
        </w:trPr>
        <w:tc>
          <w:tcPr>
            <w:tcW w:w="1969" w:type="dxa"/>
            <w:tcBorders>
              <w:top w:val="single" w:sz="4" w:space="0" w:color="auto"/>
              <w:bottom w:val="single" w:sz="4" w:space="0" w:color="auto"/>
            </w:tcBorders>
            <w:vAlign w:val="center"/>
          </w:tcPr>
          <w:p w:rsidR="00916DED" w:rsidRDefault="00916DED" w:rsidP="00916DED">
            <w:pPr>
              <w:pStyle w:val="TableCellHeading"/>
            </w:pPr>
            <w:r>
              <w:t>Module Color</w:t>
            </w:r>
          </w:p>
        </w:tc>
        <w:tc>
          <w:tcPr>
            <w:tcW w:w="3600" w:type="dxa"/>
            <w:tcBorders>
              <w:top w:val="single" w:sz="4" w:space="0" w:color="auto"/>
              <w:bottom w:val="single" w:sz="4" w:space="0" w:color="auto"/>
            </w:tcBorders>
            <w:vAlign w:val="center"/>
          </w:tcPr>
          <w:p w:rsidR="00916DED" w:rsidRDefault="00916DED" w:rsidP="00916DED">
            <w:pPr>
              <w:pStyle w:val="TableCellHeading"/>
            </w:pPr>
            <w:r>
              <w:t>Meaning</w:t>
            </w:r>
          </w:p>
        </w:tc>
        <w:tc>
          <w:tcPr>
            <w:tcW w:w="2606" w:type="dxa"/>
            <w:gridSpan w:val="2"/>
            <w:tcBorders>
              <w:top w:val="single" w:sz="4" w:space="0" w:color="auto"/>
              <w:bottom w:val="single" w:sz="4" w:space="0" w:color="auto"/>
            </w:tcBorders>
            <w:vAlign w:val="center"/>
          </w:tcPr>
          <w:p w:rsidR="00916DED" w:rsidRDefault="00916DED" w:rsidP="00916DED">
            <w:pPr>
              <w:pStyle w:val="TableCellHeading"/>
            </w:pPr>
            <w:r>
              <w:t>Example</w:t>
            </w:r>
          </w:p>
        </w:tc>
      </w:tr>
      <w:tr w:rsidR="00916DED" w:rsidTr="00916DED">
        <w:trPr>
          <w:gridAfter w:val="1"/>
          <w:wAfter w:w="14" w:type="dxa"/>
          <w:trHeight w:val="1008"/>
        </w:trPr>
        <w:tc>
          <w:tcPr>
            <w:tcW w:w="1969" w:type="dxa"/>
            <w:tcBorders>
              <w:top w:val="single" w:sz="4" w:space="0" w:color="auto"/>
            </w:tcBorders>
            <w:vAlign w:val="center"/>
          </w:tcPr>
          <w:p w:rsidR="00916DED" w:rsidRDefault="00916DED" w:rsidP="00916DED">
            <w:pPr>
              <w:pStyle w:val="TableCellBody"/>
            </w:pPr>
            <w:r>
              <w:t>Green</w:t>
            </w:r>
          </w:p>
        </w:tc>
        <w:tc>
          <w:tcPr>
            <w:tcW w:w="3600" w:type="dxa"/>
            <w:tcBorders>
              <w:top w:val="single" w:sz="4" w:space="0" w:color="auto"/>
            </w:tcBorders>
            <w:vAlign w:val="center"/>
          </w:tcPr>
          <w:p w:rsidR="00916DED" w:rsidRDefault="008B5F91" w:rsidP="00916DED">
            <w:pPr>
              <w:pStyle w:val="TableCellBody"/>
            </w:pPr>
            <w:r>
              <w:t>Module was</w:t>
            </w:r>
            <w:r w:rsidR="00916DED">
              <w:t xml:space="preserve"> executed</w:t>
            </w:r>
          </w:p>
        </w:tc>
        <w:tc>
          <w:tcPr>
            <w:tcW w:w="2592" w:type="dxa"/>
            <w:tcBorders>
              <w:top w:val="single" w:sz="4" w:space="0" w:color="auto"/>
            </w:tcBorders>
            <w:vAlign w:val="center"/>
          </w:tcPr>
          <w:p w:rsidR="00916DED" w:rsidRDefault="00916DED" w:rsidP="00916DED">
            <w:pPr>
              <w:pStyle w:val="TableCellBody"/>
            </w:pPr>
            <w:r w:rsidRPr="00916DED">
              <w:rPr>
                <w:noProof/>
              </w:rPr>
              <w:drawing>
                <wp:inline distT="0" distB="0" distL="0" distR="0">
                  <wp:extent cx="1838325" cy="447675"/>
                  <wp:effectExtent l="19050" t="0" r="9525" b="0"/>
                  <wp:docPr id="43" name="Picture 6"/>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22" cstate="print"/>
                          <a:srcRect/>
                          <a:stretch>
                            <a:fillRect/>
                          </a:stretch>
                        </pic:blipFill>
                        <pic:spPr bwMode="auto">
                          <a:xfrm>
                            <a:off x="0" y="0"/>
                            <a:ext cx="1838325" cy="44767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pPr>
              <w:pStyle w:val="TableCellBody"/>
            </w:pPr>
            <w:r>
              <w:t>Red</w:t>
            </w:r>
          </w:p>
        </w:tc>
        <w:tc>
          <w:tcPr>
            <w:tcW w:w="3600" w:type="dxa"/>
            <w:vAlign w:val="center"/>
          </w:tcPr>
          <w:p w:rsidR="00916DED" w:rsidRDefault="00916DED" w:rsidP="00916DED">
            <w:pPr>
              <w:pStyle w:val="TableCellBody"/>
            </w:pPr>
            <w:r>
              <w:t>Module execution failed</w:t>
            </w:r>
          </w:p>
        </w:tc>
        <w:tc>
          <w:tcPr>
            <w:tcW w:w="2606" w:type="dxa"/>
            <w:gridSpan w:val="2"/>
            <w:vAlign w:val="center"/>
          </w:tcPr>
          <w:p w:rsidR="00916DED" w:rsidRDefault="00916DED" w:rsidP="00916DED">
            <w:pPr>
              <w:pStyle w:val="TableCellBody"/>
            </w:pPr>
            <w:r w:rsidRPr="00916DED">
              <w:rPr>
                <w:noProof/>
              </w:rPr>
              <w:drawing>
                <wp:inline distT="0" distB="0" distL="0" distR="0">
                  <wp:extent cx="1819275" cy="466725"/>
                  <wp:effectExtent l="19050" t="0" r="9525" b="0"/>
                  <wp:docPr id="44" name="Picture 7"/>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3" cstate="print"/>
                          <a:srcRect/>
                          <a:stretch>
                            <a:fillRect/>
                          </a:stretch>
                        </pic:blipFill>
                        <pic:spPr bwMode="auto">
                          <a:xfrm>
                            <a:off x="0" y="0"/>
                            <a:ext cx="1819275" cy="466725"/>
                          </a:xfrm>
                          <a:prstGeom prst="rect">
                            <a:avLst/>
                          </a:prstGeom>
                          <a:noFill/>
                          <a:ln w="9525">
                            <a:noFill/>
                            <a:miter lim="800000"/>
                            <a:headEnd/>
                            <a:tailEnd/>
                          </a:ln>
                        </pic:spPr>
                      </pic:pic>
                    </a:graphicData>
                  </a:graphic>
                </wp:inline>
              </w:drawing>
            </w:r>
          </w:p>
        </w:tc>
      </w:tr>
      <w:tr w:rsidR="00916DED" w:rsidTr="00916DED">
        <w:trPr>
          <w:trHeight w:val="1008"/>
        </w:trPr>
        <w:tc>
          <w:tcPr>
            <w:tcW w:w="1969" w:type="dxa"/>
            <w:vAlign w:val="center"/>
          </w:tcPr>
          <w:p w:rsidR="00916DED" w:rsidRDefault="00916DED" w:rsidP="00916DED">
            <w:pPr>
              <w:pStyle w:val="TableCellBody"/>
            </w:pPr>
            <w:r>
              <w:lastRenderedPageBreak/>
              <w:t>Yellow</w:t>
            </w:r>
          </w:p>
        </w:tc>
        <w:tc>
          <w:tcPr>
            <w:tcW w:w="3600" w:type="dxa"/>
            <w:vAlign w:val="center"/>
          </w:tcPr>
          <w:p w:rsidR="00916DED" w:rsidRDefault="00916DED" w:rsidP="00916DED">
            <w:pPr>
              <w:pStyle w:val="TableCellBody"/>
            </w:pPr>
            <w:r>
              <w:t>Module is currently being executed</w:t>
            </w:r>
          </w:p>
        </w:tc>
        <w:tc>
          <w:tcPr>
            <w:tcW w:w="2606" w:type="dxa"/>
            <w:gridSpan w:val="2"/>
            <w:vAlign w:val="center"/>
          </w:tcPr>
          <w:p w:rsidR="00916DED" w:rsidRDefault="00916DED" w:rsidP="00916DED">
            <w:pPr>
              <w:pStyle w:val="TableCellBody"/>
            </w:pPr>
            <w:r w:rsidRPr="00916DED">
              <w:rPr>
                <w:noProof/>
              </w:rPr>
              <w:drawing>
                <wp:inline distT="0" distB="0" distL="0" distR="0">
                  <wp:extent cx="1819275" cy="390525"/>
                  <wp:effectExtent l="19050" t="0" r="9525" b="0"/>
                  <wp:docPr id="45" name="Picture 8"/>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4" cstate="print"/>
                          <a:srcRect/>
                          <a:stretch>
                            <a:fillRect/>
                          </a:stretch>
                        </pic:blipFill>
                        <pic:spPr bwMode="auto">
                          <a:xfrm>
                            <a:off x="0" y="0"/>
                            <a:ext cx="1819275" cy="39052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r>
              <w:t>Orange</w:t>
            </w:r>
          </w:p>
        </w:tc>
        <w:tc>
          <w:tcPr>
            <w:tcW w:w="3600" w:type="dxa"/>
            <w:vAlign w:val="center"/>
          </w:tcPr>
          <w:p w:rsidR="00916DED" w:rsidRDefault="00916DED" w:rsidP="00916DED">
            <w:r>
              <w:t>Module was cached</w:t>
            </w:r>
          </w:p>
        </w:tc>
        <w:tc>
          <w:tcPr>
            <w:tcW w:w="2606" w:type="dxa"/>
            <w:gridSpan w:val="2"/>
            <w:vAlign w:val="center"/>
          </w:tcPr>
          <w:p w:rsidR="00916DED" w:rsidRDefault="00916DED" w:rsidP="00916DED">
            <w:r w:rsidRPr="00916DED">
              <w:rPr>
                <w:noProof/>
              </w:rPr>
              <w:drawing>
                <wp:inline distT="0" distB="0" distL="0" distR="0">
                  <wp:extent cx="1647825" cy="428625"/>
                  <wp:effectExtent l="19050" t="0" r="9525" b="0"/>
                  <wp:docPr id="46" name="Picture 9"/>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5" cstate="print"/>
                          <a:srcRect/>
                          <a:stretch>
                            <a:fillRect/>
                          </a:stretch>
                        </pic:blipFill>
                        <pic:spPr bwMode="auto">
                          <a:xfrm>
                            <a:off x="0" y="0"/>
                            <a:ext cx="1647825" cy="428625"/>
                          </a:xfrm>
                          <a:prstGeom prst="rect">
                            <a:avLst/>
                          </a:prstGeom>
                          <a:noFill/>
                          <a:ln w="9525">
                            <a:noFill/>
                            <a:miter lim="800000"/>
                            <a:headEnd/>
                            <a:tailEnd/>
                          </a:ln>
                        </pic:spPr>
                      </pic:pic>
                    </a:graphicData>
                  </a:graphic>
                </wp:inline>
              </w:drawing>
            </w:r>
          </w:p>
          <w:p w:rsidR="00916DED" w:rsidRDefault="00916DED" w:rsidP="00916DED"/>
        </w:tc>
      </w:tr>
      <w:tr w:rsidR="00916DED" w:rsidTr="00916DED">
        <w:trPr>
          <w:trHeight w:val="350"/>
        </w:trPr>
        <w:tc>
          <w:tcPr>
            <w:tcW w:w="1969" w:type="dxa"/>
            <w:vAlign w:val="center"/>
          </w:tcPr>
          <w:p w:rsidR="00916DED" w:rsidRDefault="00916DED" w:rsidP="00916DED">
            <w:r>
              <w:t>Lilac</w:t>
            </w:r>
          </w:p>
        </w:tc>
        <w:tc>
          <w:tcPr>
            <w:tcW w:w="3600" w:type="dxa"/>
            <w:vAlign w:val="center"/>
          </w:tcPr>
          <w:p w:rsidR="00916DED" w:rsidRDefault="00916DED" w:rsidP="00916DED">
            <w:r>
              <w:t>Module was not executed</w:t>
            </w:r>
          </w:p>
        </w:tc>
        <w:tc>
          <w:tcPr>
            <w:tcW w:w="2606" w:type="dxa"/>
            <w:gridSpan w:val="2"/>
            <w:vAlign w:val="center"/>
          </w:tcPr>
          <w:p w:rsidR="00916DED" w:rsidRDefault="00916DED" w:rsidP="00916DED">
            <w:r>
              <w:rPr>
                <w:noProof/>
              </w:rPr>
              <w:drawing>
                <wp:inline distT="0" distB="0" distL="0" distR="0">
                  <wp:extent cx="1685925" cy="390525"/>
                  <wp:effectExtent l="19050" t="0" r="9525"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1685925" cy="390525"/>
                          </a:xfrm>
                          <a:prstGeom prst="rect">
                            <a:avLst/>
                          </a:prstGeom>
                          <a:noFill/>
                          <a:ln w="9525">
                            <a:noFill/>
                            <a:miter lim="800000"/>
                            <a:headEnd/>
                            <a:tailEnd/>
                          </a:ln>
                        </pic:spPr>
                      </pic:pic>
                    </a:graphicData>
                  </a:graphic>
                </wp:inline>
              </w:drawing>
            </w:r>
          </w:p>
          <w:p w:rsidR="00524AD6" w:rsidRPr="00916DED" w:rsidRDefault="00524AD6" w:rsidP="00916DED"/>
        </w:tc>
      </w:tr>
    </w:tbl>
    <w:p w:rsidR="00D57F06" w:rsidRDefault="00D57F06" w:rsidP="00D57F06">
      <w:pPr>
        <w:pStyle w:val="BodyText"/>
      </w:pPr>
    </w:p>
    <w:p w:rsidR="00916DED" w:rsidRDefault="00916DED" w:rsidP="007B7922">
      <w:pPr>
        <w:pStyle w:val="Heading2"/>
      </w:pPr>
      <w:bookmarkStart w:id="11" w:name="_Toc315364874"/>
      <w:r>
        <w:t>Viewing Output</w:t>
      </w:r>
      <w:r w:rsidR="00636945">
        <w:t xml:space="preserve"> in the Spreadsheet</w:t>
      </w:r>
      <w:bookmarkEnd w:id="11"/>
    </w:p>
    <w:p w:rsidR="00916DED" w:rsidRDefault="00916DED" w:rsidP="00916DED">
      <w:pPr>
        <w:pStyle w:val="BodyText"/>
      </w:pPr>
      <w:r>
        <w:t xml:space="preserve">VisTrails has a spreadsheet window for viewing the various output produced by a workflow or series of workflows.  </w:t>
      </w:r>
      <w:r w:rsidR="00524AD6">
        <w:t xml:space="preserve">Certain modules allow outputs or files to </w:t>
      </w:r>
      <w:r w:rsidR="00204814">
        <w:t xml:space="preserve">be </w:t>
      </w:r>
      <w:r w:rsidR="00524AD6">
        <w:t xml:space="preserve">added to the spreadsheet.  By default these modules will be added to the next available cell but the cell location can also be explicitly specified.  Each specific type of spreadsheet cell module can display a particular type of file and will allow for </w:t>
      </w:r>
      <w:r w:rsidR="00204814">
        <w:t>certain</w:t>
      </w:r>
      <w:r w:rsidR="00524AD6">
        <w:t xml:space="preserve"> types of output manipulation.</w:t>
      </w:r>
    </w:p>
    <w:p w:rsidR="00A74D3B" w:rsidRPr="00A74D3B" w:rsidRDefault="00A74D3B" w:rsidP="00CE6927">
      <w:pPr>
        <w:pStyle w:val="BodyNoIndent"/>
      </w:pPr>
      <w:r>
        <w:rPr>
          <w:noProof/>
        </w:rPr>
        <w:lastRenderedPageBreak/>
        <w:drawing>
          <wp:inline distT="0" distB="0" distL="0" distR="0">
            <wp:extent cx="5791200" cy="4494414"/>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5793229" cy="4495989"/>
                    </a:xfrm>
                    <a:prstGeom prst="rect">
                      <a:avLst/>
                    </a:prstGeom>
                    <a:noFill/>
                    <a:ln w="9525">
                      <a:noFill/>
                      <a:miter lim="800000"/>
                      <a:headEnd/>
                      <a:tailEnd/>
                    </a:ln>
                  </pic:spPr>
                </pic:pic>
              </a:graphicData>
            </a:graphic>
          </wp:inline>
        </w:drawing>
      </w:r>
    </w:p>
    <w:p w:rsidR="00A74D3B" w:rsidRDefault="00CE6927" w:rsidP="00CE6927">
      <w:pPr>
        <w:pStyle w:val="FigureCaption"/>
      </w:pPr>
      <w:bookmarkStart w:id="12" w:name="_Toc315364913"/>
      <w:r>
        <w:t>The VisTrails Spreadsheet.</w:t>
      </w:r>
      <w:bookmarkEnd w:id="12"/>
    </w:p>
    <w:p w:rsidR="00A74D3B" w:rsidRDefault="00A74D3B" w:rsidP="00A74D3B">
      <w:pPr>
        <w:pStyle w:val="BodyText"/>
      </w:pPr>
      <w:r>
        <w:t xml:space="preserve">The number of rows and columns displayed on a spreadsheet should be changed to match the output from a workflow or series of workflows.  Additional sheets can be added for subsequent runs </w:t>
      </w:r>
      <w:proofErr w:type="gramStart"/>
      <w:r>
        <w:t>and  sheets</w:t>
      </w:r>
      <w:proofErr w:type="gramEnd"/>
      <w:r>
        <w:t xml:space="preserve"> can be renamed to organize results.</w:t>
      </w:r>
    </w:p>
    <w:p w:rsidR="00EC512C" w:rsidRPr="00EC512C" w:rsidRDefault="00EC512C" w:rsidP="00EC512C">
      <w:pPr>
        <w:pStyle w:val="BodyText"/>
      </w:pPr>
    </w:p>
    <w:p w:rsidR="002E175B" w:rsidRDefault="00EC512C" w:rsidP="007B7922">
      <w:pPr>
        <w:pStyle w:val="Heading2"/>
      </w:pPr>
      <w:bookmarkStart w:id="13" w:name="_Toc315364875"/>
      <w:r>
        <w:t>Workflow History Tree View</w:t>
      </w:r>
      <w:bookmarkEnd w:id="13"/>
    </w:p>
    <w:p w:rsidR="002E175B" w:rsidRDefault="00A74D3B" w:rsidP="002E175B">
      <w:pPr>
        <w:pStyle w:val="BodyText"/>
      </w:pPr>
      <w:r>
        <w:t>One of the strengths of VisTrails is that it tracks a complete history of all steps in the evolution of a workflow.  If you would like to review or return to a previous step of your history</w:t>
      </w:r>
      <w:r w:rsidR="00204814">
        <w:t>,</w:t>
      </w:r>
      <w:r>
        <w:t xml:space="preserve"> it can be done using the </w:t>
      </w:r>
      <w:r w:rsidR="00EC512C">
        <w:t xml:space="preserve">History Tree View </w:t>
      </w:r>
      <w:r>
        <w:t xml:space="preserve">which is accessed with the </w:t>
      </w:r>
      <w:r w:rsidR="00EC512C">
        <w:t>'H</w:t>
      </w:r>
      <w:r>
        <w:t>istory</w:t>
      </w:r>
      <w:r w:rsidR="00EC512C">
        <w:t>'</w:t>
      </w:r>
      <w:r>
        <w:t xml:space="preserve"> button at the top of the main window.  </w:t>
      </w:r>
      <w:r w:rsidR="00EC512C">
        <w:lastRenderedPageBreak/>
        <w:t>Since the History Tree View allows a full tree structure, relabeling of nodes on the history, and additional annotation this is a convenient and powerful means of documenting the process resulting in a set of final results.  Additionally it can allow a user to quickly return to a previous workflow state if a particular line of processing proves unfruitful.</w:t>
      </w:r>
    </w:p>
    <w:p w:rsidR="00EC512C" w:rsidRPr="00EC512C" w:rsidRDefault="00EC512C" w:rsidP="00EC512C">
      <w:pPr>
        <w:pStyle w:val="BodyNoIndent"/>
      </w:pPr>
      <w:r>
        <w:rPr>
          <w:noProof/>
        </w:rPr>
        <w:drawing>
          <wp:inline distT="0" distB="0" distL="0" distR="0">
            <wp:extent cx="6382385" cy="4117088"/>
            <wp:effectExtent l="1905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6382385" cy="4117088"/>
                    </a:xfrm>
                    <a:prstGeom prst="rect">
                      <a:avLst/>
                    </a:prstGeom>
                    <a:noFill/>
                    <a:ln w="9525">
                      <a:noFill/>
                      <a:miter lim="800000"/>
                      <a:headEnd/>
                      <a:tailEnd/>
                    </a:ln>
                  </pic:spPr>
                </pic:pic>
              </a:graphicData>
            </a:graphic>
          </wp:inline>
        </w:drawing>
      </w:r>
    </w:p>
    <w:p w:rsidR="00166543" w:rsidRDefault="00166543" w:rsidP="00CE6927">
      <w:pPr>
        <w:pStyle w:val="FigureCaption"/>
        <w:rPr>
          <w:noProof/>
        </w:rPr>
      </w:pPr>
      <w:bookmarkStart w:id="14" w:name="_Toc315364914"/>
      <w:r>
        <w:t>VisTrails History View.</w:t>
      </w:r>
      <w:bookmarkEnd w:id="14"/>
      <w:r w:rsidRPr="00EC512C">
        <w:t xml:space="preserve"> </w:t>
      </w:r>
    </w:p>
    <w:p w:rsidR="00EC512C" w:rsidRPr="00EC512C" w:rsidRDefault="00EC512C" w:rsidP="00EC512C">
      <w:pPr>
        <w:pStyle w:val="BodyText"/>
      </w:pPr>
    </w:p>
    <w:p w:rsidR="00A74D3B" w:rsidRDefault="00EA4F46" w:rsidP="002E175B">
      <w:pPr>
        <w:pStyle w:val="BodyText"/>
      </w:pPr>
      <w:r>
        <w:t xml:space="preserve">The same navigation and panning functionality described in the Creating and </w:t>
      </w:r>
      <w:proofErr w:type="gramStart"/>
      <w:r>
        <w:t>Editing</w:t>
      </w:r>
      <w:proofErr w:type="gramEnd"/>
      <w:r>
        <w:t xml:space="preserve"> workflows section applies to the History View Canvas.  To return to a previous workflow state select the node in the appropriate node on the tree and when you change back to the Pipeline View (Workflow Canvas) the modules, parameters, and connections will be as they were at that point in time.  To change the label </w:t>
      </w:r>
      <w:r>
        <w:lastRenderedPageBreak/>
        <w:t>on a node double click on the text in that node and write a more meaningful tag.  Additional notes about a node can be entered into the notes field in the properties tab to the right of the main canvas.</w:t>
      </w:r>
    </w:p>
    <w:p w:rsidR="00EA4F46" w:rsidRDefault="000C1B13" w:rsidP="002E175B">
      <w:pPr>
        <w:pStyle w:val="BodyText"/>
      </w:pPr>
      <w:r>
        <w:t xml:space="preserve">In addition to the history tab the Provenance tab provides functionality to view the results of each individual run executed on a workflow.  This provides an execution log that complements the information stored in the history view. </w:t>
      </w:r>
    </w:p>
    <w:p w:rsidR="000C1B13" w:rsidRDefault="00884D64" w:rsidP="007B7922">
      <w:pPr>
        <w:pStyle w:val="Heading2"/>
      </w:pPr>
      <w:bookmarkStart w:id="15" w:name="_Toc315364876"/>
      <w:r>
        <w:t>Parameter Exploration</w:t>
      </w:r>
      <w:bookmarkEnd w:id="15"/>
    </w:p>
    <w:p w:rsidR="00166543" w:rsidRDefault="00884D64" w:rsidP="000C1B13">
      <w:pPr>
        <w:pStyle w:val="BodyText"/>
      </w:pPr>
      <w:r>
        <w:t xml:space="preserve">The Parameter Exploration tab includes tools </w:t>
      </w:r>
      <w:r w:rsidR="008039AF">
        <w:t>to help investigate</w:t>
      </w:r>
      <w:r>
        <w:t xml:space="preserve"> how changes to a parameter</w:t>
      </w:r>
      <w:r w:rsidR="008039AF">
        <w:t xml:space="preserve"> or series of parameters affect</w:t>
      </w:r>
      <w:r>
        <w:t xml:space="preserve"> workflow output.  This might be a series of input files or a range of values for a given parameter.</w:t>
      </w:r>
      <w:r w:rsidRPr="00884D64">
        <w:t xml:space="preserve"> </w:t>
      </w:r>
      <w:r w:rsidR="00166543">
        <w:t>To explore a parameter</w:t>
      </w:r>
      <w:r w:rsidR="00E76AE2">
        <w:t>,</w:t>
      </w:r>
      <w:r w:rsidR="00166543">
        <w:t xml:space="preserve"> drag the name from the list in the 'Set Methods' tab to the right onto the 'Explore Canvas'.  Next</w:t>
      </w:r>
      <w:r w:rsidR="00E76AE2">
        <w:t>, c</w:t>
      </w:r>
      <w:r w:rsidR="00166543">
        <w:t xml:space="preserve">hange the values to </w:t>
      </w:r>
      <w:r w:rsidR="00F77CA9">
        <w:t>reflect</w:t>
      </w:r>
      <w:r w:rsidR="00166543">
        <w:t xml:space="preserve"> how you want to explore the parameter.  Clicking the button with three ellipses opens a wizard to assist with this.  Next decide how you want </w:t>
      </w:r>
      <w:proofErr w:type="gramStart"/>
      <w:r w:rsidR="00166543">
        <w:t>each iteration</w:t>
      </w:r>
      <w:proofErr w:type="gramEnd"/>
      <w:r w:rsidR="00166543">
        <w:t xml:space="preserve">'s output to be organized on the output spreadsheet.  You can specify rows, columns, additional sheets, or as a movie over time.  This is set with the radio buttons next to the parameter being explored on the 'Explore Canvas'.  Finally you need to arrange the outputs </w:t>
      </w:r>
      <w:proofErr w:type="gramStart"/>
      <w:r w:rsidR="00166543">
        <w:t>from each individual iteration</w:t>
      </w:r>
      <w:proofErr w:type="gramEnd"/>
      <w:r w:rsidR="00166543">
        <w:t xml:space="preserve"> using the Spreadsheet Virtual Cell tab to the right of the 'Explore Canvas'.</w:t>
      </w:r>
    </w:p>
    <w:p w:rsidR="000C1B13" w:rsidRDefault="00884D64" w:rsidP="00166543">
      <w:pPr>
        <w:pStyle w:val="BodyNoIndent"/>
      </w:pPr>
      <w:r>
        <w:rPr>
          <w:noProof/>
        </w:rPr>
        <w:lastRenderedPageBreak/>
        <w:drawing>
          <wp:inline distT="0" distB="0" distL="0" distR="0">
            <wp:extent cx="6382385" cy="4675539"/>
            <wp:effectExtent l="1905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6382385" cy="4675539"/>
                    </a:xfrm>
                    <a:prstGeom prst="rect">
                      <a:avLst/>
                    </a:prstGeom>
                    <a:noFill/>
                    <a:ln w="9525">
                      <a:noFill/>
                      <a:miter lim="800000"/>
                      <a:headEnd/>
                      <a:tailEnd/>
                    </a:ln>
                  </pic:spPr>
                </pic:pic>
              </a:graphicData>
            </a:graphic>
          </wp:inline>
        </w:drawing>
      </w:r>
    </w:p>
    <w:p w:rsidR="00166543" w:rsidRDefault="00166543" w:rsidP="00CE6927">
      <w:pPr>
        <w:pStyle w:val="FigureCaption"/>
      </w:pPr>
      <w:bookmarkStart w:id="16" w:name="_Toc315364915"/>
      <w:r>
        <w:t>VisTrails Parameter Exploration View.</w:t>
      </w:r>
      <w:bookmarkEnd w:id="16"/>
    </w:p>
    <w:p w:rsidR="00166543" w:rsidRPr="00D57F06" w:rsidRDefault="00166543" w:rsidP="00166543">
      <w:pPr>
        <w:pStyle w:val="BodyNoIndent"/>
      </w:pPr>
    </w:p>
    <w:p w:rsidR="002D6BD5" w:rsidRDefault="002D6BD5" w:rsidP="00636945">
      <w:pPr>
        <w:pStyle w:val="Heading1"/>
      </w:pPr>
      <w:bookmarkStart w:id="17" w:name="_Toc315364877"/>
      <w:r w:rsidRPr="002D6BD5">
        <w:t xml:space="preserve">Using </w:t>
      </w:r>
      <w:r w:rsidR="00D57F06">
        <w:t xml:space="preserve">the </w:t>
      </w:r>
      <w:r w:rsidRPr="002D6BD5">
        <w:t>SAHM</w:t>
      </w:r>
      <w:r w:rsidR="00D57F06">
        <w:t xml:space="preserve"> Package</w:t>
      </w:r>
      <w:bookmarkEnd w:id="17"/>
    </w:p>
    <w:p w:rsidR="002D6BD5" w:rsidRDefault="002D6BD5" w:rsidP="007B7922">
      <w:pPr>
        <w:pStyle w:val="Heading2"/>
      </w:pPr>
      <w:bookmarkStart w:id="18" w:name="_Toc315364878"/>
      <w:proofErr w:type="gramStart"/>
      <w:r>
        <w:t>Basic Operation.</w:t>
      </w:r>
      <w:bookmarkEnd w:id="18"/>
      <w:proofErr w:type="gramEnd"/>
    </w:p>
    <w:p w:rsidR="004E4B3F" w:rsidRDefault="00207663" w:rsidP="00207663">
      <w:pPr>
        <w:pStyle w:val="BodyText"/>
      </w:pPr>
      <w:r>
        <w:t xml:space="preserve">The SAHM Package contains a series of modules useful for all stages of the species habitat modeling process.  </w:t>
      </w:r>
      <w:r w:rsidR="00A632E9">
        <w:t xml:space="preserve">Each of these modules has comprehensive documentation that is available directly from within VisTrails.  To access the general documentation for a module select it on the workflow </w:t>
      </w:r>
      <w:r w:rsidR="00A632E9">
        <w:lastRenderedPageBreak/>
        <w:t>canvas and click the documentation button on the module information panel.  To access detailed documentation about each of the ports for a selected module right click on the port name and click 'View Documentation'.  This brings up a form that displays a definition</w:t>
      </w:r>
      <w:r w:rsidR="002124CA">
        <w:t xml:space="preserve"> for the port</w:t>
      </w:r>
      <w:r w:rsidR="00A632E9">
        <w:t xml:space="preserve">, </w:t>
      </w:r>
      <w:r w:rsidR="002124CA">
        <w:t>whether the port is mand</w:t>
      </w:r>
      <w:r w:rsidR="00F77CA9">
        <w:t>atory, the default value used, t</w:t>
      </w:r>
      <w:r w:rsidR="002124CA">
        <w:t xml:space="preserve">he possible options available for the port, and the other modules/ports that </w:t>
      </w:r>
      <w:r w:rsidR="00F77CA9">
        <w:t xml:space="preserve">the </w:t>
      </w:r>
      <w:r w:rsidR="002124CA">
        <w:t>port is commonly connected to in SAHM.</w:t>
      </w:r>
      <w:r w:rsidR="00A632E9">
        <w:t xml:space="preserve">  </w:t>
      </w:r>
      <w:r w:rsidR="002124CA">
        <w:t xml:space="preserve">The extensive information provided in the module and port level documentation is not repeated in this document. </w:t>
      </w:r>
      <w:r w:rsidR="00A632E9">
        <w:t xml:space="preserve">  </w:t>
      </w:r>
    </w:p>
    <w:p w:rsidR="009623F4" w:rsidRDefault="009623F4" w:rsidP="00207663">
      <w:pPr>
        <w:pStyle w:val="BodyText"/>
      </w:pPr>
    </w:p>
    <w:p w:rsidR="004E4B3F" w:rsidRDefault="009623F4" w:rsidP="00207663">
      <w:pPr>
        <w:pStyle w:val="BodyText"/>
      </w:pPr>
      <w:r w:rsidRPr="009623F4">
        <w:rPr>
          <w:noProof/>
        </w:rPr>
        <w:drawing>
          <wp:inline distT="0" distB="0" distL="0" distR="0">
            <wp:extent cx="5943600" cy="4071620"/>
            <wp:effectExtent l="19050" t="0" r="0" b="0"/>
            <wp:docPr id="13"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7200" cy="5533220"/>
                      <a:chOff x="457200" y="533400"/>
                      <a:chExt cx="8077200" cy="5533220"/>
                    </a:xfrm>
                  </a:grpSpPr>
                  <a:pic>
                    <a:nvPicPr>
                      <a:cNvPr id="19460" name="Picture 4" descr="C:\temp\1\SNAGHTML29b1b15f.PNG"/>
                      <a:cNvPicPr>
                        <a:picLocks noChangeAspect="1" noChangeArrowheads="1"/>
                      </a:cNvPicPr>
                    </a:nvPicPr>
                    <a:blipFill>
                      <a:blip r:embed="rId30"/>
                      <a:srcRect/>
                      <a:stretch>
                        <a:fillRect/>
                      </a:stretch>
                    </a:blipFill>
                    <a:spPr bwMode="auto">
                      <a:xfrm>
                        <a:off x="457200" y="533400"/>
                        <a:ext cx="8032483" cy="4259263"/>
                      </a:xfrm>
                      <a:prstGeom prst="rect">
                        <a:avLst/>
                      </a:prstGeom>
                      <a:noFill/>
                    </a:spPr>
                  </a:pic>
                  <a:sp>
                    <a:nvSpPr>
                      <a:cNvPr id="6" name="Oval 5"/>
                      <a:cNvSpPr/>
                    </a:nvSpPr>
                    <a:spPr>
                      <a:xfrm>
                        <a:off x="7239000" y="2438400"/>
                        <a:ext cx="1295400" cy="304800"/>
                      </a:xfrm>
                      <a:prstGeom prst="ellipse">
                        <a:avLst/>
                      </a:prstGeom>
                      <a:solidFill>
                        <a:srgbClr val="FFFF00">
                          <a:alpha val="25000"/>
                        </a:srgbClr>
                      </a:solidFill>
                      <a:ln>
                        <a:solidFill>
                          <a:srgbClr val="FFC000">
                            <a:alpha val="49000"/>
                          </a:srgb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pic>
                    <a:nvPicPr>
                      <a:cNvPr id="19462" name="Picture 6" descr="C:\temp\1\SNAGHTML29b350c9.PNG"/>
                      <a:cNvPicPr>
                        <a:picLocks noChangeAspect="1" noChangeArrowheads="1"/>
                      </a:cNvPicPr>
                    </a:nvPicPr>
                    <a:blipFill>
                      <a:blip r:embed="rId31"/>
                      <a:srcRect/>
                      <a:stretch>
                        <a:fillRect/>
                      </a:stretch>
                    </a:blipFill>
                    <a:spPr bwMode="auto">
                      <a:xfrm>
                        <a:off x="1066800" y="3200400"/>
                        <a:ext cx="5410200" cy="2866220"/>
                      </a:xfrm>
                      <a:prstGeom prst="rect">
                        <a:avLst/>
                      </a:prstGeom>
                      <a:noFill/>
                    </a:spPr>
                  </a:pic>
                  <a:sp>
                    <a:nvSpPr>
                      <a:cNvPr id="8" name="TextBox 7"/>
                      <a:cNvSpPr txBox="1"/>
                    </a:nvSpPr>
                    <a:spPr>
                      <a:xfrm>
                        <a:off x="6629400" y="4953000"/>
                        <a:ext cx="1752600" cy="923330"/>
                      </a:xfrm>
                      <a:prstGeom prst="rect">
                        <a:avLst/>
                      </a:prstGeom>
                      <a:noFill/>
                      <a:effectLst>
                        <a:outerShdw blurRad="50800" dist="12700" dir="5400000" algn="ctr" rotWithShape="0">
                          <a:schemeClr val="tx1"/>
                        </a:outerShdw>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rgbClr val="FF0000"/>
                              </a:solidFill>
                              <a:effectLst>
                                <a:outerShdw blurRad="50800" dist="38100" dir="2700000" algn="tl" rotWithShape="0">
                                  <a:schemeClr val="bg1">
                                    <a:alpha val="83000"/>
                                  </a:schemeClr>
                                </a:outerShdw>
                              </a:effectLst>
                            </a:rPr>
                            <a:t>Port Level </a:t>
                          </a:r>
                        </a:p>
                        <a:p>
                          <a:r>
                            <a:rPr lang="en-US" dirty="0" smtClean="0">
                              <a:solidFill>
                                <a:srgbClr val="FF0000"/>
                              </a:solidFill>
                              <a:effectLst>
                                <a:outerShdw blurRad="50800" dist="38100" dir="2700000" algn="tl" rotWithShape="0">
                                  <a:schemeClr val="bg1">
                                    <a:alpha val="83000"/>
                                  </a:schemeClr>
                                </a:outerShdw>
                              </a:effectLst>
                            </a:rPr>
                            <a:t>Documentation</a:t>
                          </a:r>
                        </a:p>
                        <a:p>
                          <a:r>
                            <a:rPr lang="en-US" dirty="0" smtClean="0">
                              <a:solidFill>
                                <a:srgbClr val="FF0000"/>
                              </a:solidFill>
                              <a:effectLst>
                                <a:outerShdw blurRad="50800" dist="38100" dir="2700000" algn="tl" rotWithShape="0">
                                  <a:schemeClr val="bg1">
                                    <a:alpha val="83000"/>
                                  </a:schemeClr>
                                </a:outerShdw>
                              </a:effectLst>
                            </a:rPr>
                            <a:t> (Right Click)</a:t>
                          </a:r>
                          <a:endParaRPr lang="en-US" sz="1600" dirty="0">
                            <a:solidFill>
                              <a:srgbClr val="FF0000"/>
                            </a:solidFill>
                            <a:effectLst>
                              <a:outerShdw blurRad="50800" dist="38100" dir="2700000" algn="tl" rotWithShape="0">
                                <a:schemeClr val="bg1">
                                  <a:alpha val="83000"/>
                                </a:schemeClr>
                              </a:outerShdw>
                            </a:effectLst>
                          </a:endParaRPr>
                        </a:p>
                      </a:txBody>
                      <a:useSpRect/>
                    </a:txSp>
                  </a:sp>
                  <a:cxnSp>
                    <a:nvCxnSpPr>
                      <a:cNvPr id="9" name="Straight Arrow Connector 8"/>
                      <a:cNvCxnSpPr/>
                    </a:nvCxnSpPr>
                    <a:spPr>
                      <a:xfrm flipV="1">
                        <a:off x="7086600" y="2743200"/>
                        <a:ext cx="609600" cy="2133600"/>
                      </a:xfrm>
                      <a:prstGeom prst="straightConnector1">
                        <a:avLst/>
                      </a:prstGeom>
                      <a:ln w="19050">
                        <a:solidFill>
                          <a:srgbClr val="FF0000"/>
                        </a:solidFill>
                        <a:tailEnd type="arrow"/>
                      </a:ln>
                      <a:effectLst>
                        <a:outerShdw blurRad="25400" dist="25400" dir="2700000" algn="tl" rotWithShape="0">
                          <a:schemeClr val="bg1"/>
                        </a:outerShdw>
                      </a:effectLst>
                    </a:spPr>
                    <a:style>
                      <a:lnRef idx="1">
                        <a:schemeClr val="accent1"/>
                      </a:lnRef>
                      <a:fillRef idx="0">
                        <a:schemeClr val="accent1"/>
                      </a:fillRef>
                      <a:effectRef idx="0">
                        <a:schemeClr val="accent1"/>
                      </a:effectRef>
                      <a:fontRef idx="minor">
                        <a:schemeClr val="tx1"/>
                      </a:fontRef>
                    </a:style>
                  </a:cxnSp>
                  <a:sp>
                    <a:nvSpPr>
                      <a:cNvPr id="12" name="TextBox 11"/>
                      <a:cNvSpPr txBox="1"/>
                    </a:nvSpPr>
                    <a:spPr>
                      <a:xfrm>
                        <a:off x="4648200" y="1371600"/>
                        <a:ext cx="1752600" cy="646331"/>
                      </a:xfrm>
                      <a:prstGeom prst="rect">
                        <a:avLst/>
                      </a:prstGeom>
                      <a:noFill/>
                      <a:effectLst>
                        <a:outerShdw blurRad="50800" dist="12700" dir="5400000" algn="ctr" rotWithShape="0">
                          <a:schemeClr val="tx1"/>
                        </a:outerShdw>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rgbClr val="FF0000"/>
                              </a:solidFill>
                              <a:effectLst>
                                <a:outerShdw blurRad="50800" dist="38100" dir="2700000" algn="tl" rotWithShape="0">
                                  <a:schemeClr val="bg1">
                                    <a:alpha val="83000"/>
                                  </a:schemeClr>
                                </a:outerShdw>
                              </a:effectLst>
                            </a:rPr>
                            <a:t>Module Level</a:t>
                          </a:r>
                          <a:br>
                            <a:rPr lang="en-US" dirty="0" smtClean="0">
                              <a:solidFill>
                                <a:srgbClr val="FF0000"/>
                              </a:solidFill>
                              <a:effectLst>
                                <a:outerShdw blurRad="50800" dist="38100" dir="2700000" algn="tl" rotWithShape="0">
                                  <a:schemeClr val="bg1">
                                    <a:alpha val="83000"/>
                                  </a:schemeClr>
                                </a:outerShdw>
                              </a:effectLst>
                            </a:rPr>
                          </a:br>
                          <a:r>
                            <a:rPr lang="en-US" dirty="0" smtClean="0">
                              <a:solidFill>
                                <a:srgbClr val="FF0000"/>
                              </a:solidFill>
                              <a:effectLst>
                                <a:outerShdw blurRad="50800" dist="38100" dir="2700000" algn="tl" rotWithShape="0">
                                  <a:schemeClr val="bg1">
                                    <a:alpha val="83000"/>
                                  </a:schemeClr>
                                </a:outerShdw>
                              </a:effectLst>
                            </a:rPr>
                            <a:t>Documentation</a:t>
                          </a:r>
                          <a:endParaRPr lang="en-US" sz="1600" dirty="0">
                            <a:solidFill>
                              <a:srgbClr val="FF0000"/>
                            </a:solidFill>
                            <a:effectLst>
                              <a:outerShdw blurRad="50800" dist="38100" dir="2700000" algn="tl" rotWithShape="0">
                                <a:schemeClr val="bg1">
                                  <a:alpha val="83000"/>
                                </a:schemeClr>
                              </a:outerShdw>
                            </a:effectLst>
                          </a:endParaRPr>
                        </a:p>
                      </a:txBody>
                      <a:useSpRect/>
                    </a:txSp>
                  </a:sp>
                  <a:cxnSp>
                    <a:nvCxnSpPr>
                      <a:cNvPr id="13" name="Straight Arrow Connector 12"/>
                      <a:cNvCxnSpPr/>
                    </a:nvCxnSpPr>
                    <a:spPr>
                      <a:xfrm>
                        <a:off x="6172200" y="1981200"/>
                        <a:ext cx="1447800" cy="76200"/>
                      </a:xfrm>
                      <a:prstGeom prst="straightConnector1">
                        <a:avLst/>
                      </a:prstGeom>
                      <a:ln w="19050">
                        <a:solidFill>
                          <a:srgbClr val="FF0000"/>
                        </a:solidFill>
                        <a:tailEnd type="arrow"/>
                      </a:ln>
                      <a:effectLst>
                        <a:outerShdw blurRad="25400" dist="25400" dir="2700000" algn="tl" rotWithShape="0">
                          <a:schemeClr val="bg1"/>
                        </a:outerShdw>
                      </a:effectLst>
                    </a:spPr>
                    <a:style>
                      <a:lnRef idx="1">
                        <a:schemeClr val="accent1"/>
                      </a:lnRef>
                      <a:fillRef idx="0">
                        <a:schemeClr val="accent1"/>
                      </a:fillRef>
                      <a:effectRef idx="0">
                        <a:schemeClr val="accent1"/>
                      </a:effectRef>
                      <a:fontRef idx="minor">
                        <a:schemeClr val="tx1"/>
                      </a:fontRef>
                    </a:style>
                  </a:cxnSp>
                  <a:sp>
                    <a:nvSpPr>
                      <a:cNvPr id="21" name="TextBox 20"/>
                      <a:cNvSpPr txBox="1"/>
                    </a:nvSpPr>
                    <a:spPr>
                      <a:xfrm>
                        <a:off x="2286000" y="1676400"/>
                        <a:ext cx="1752600" cy="369332"/>
                      </a:xfrm>
                      <a:prstGeom prst="rect">
                        <a:avLst/>
                      </a:prstGeom>
                      <a:noFill/>
                      <a:effectLst>
                        <a:outerShdw blurRad="50800" dist="12700" dir="5400000" algn="ctr" rotWithShape="0">
                          <a:schemeClr val="tx1"/>
                        </a:outerShdw>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rgbClr val="FF0000"/>
                              </a:solidFill>
                              <a:effectLst>
                                <a:outerShdw blurRad="50800" dist="38100" dir="2700000" algn="tl" rotWithShape="0">
                                  <a:schemeClr val="bg1">
                                    <a:alpha val="83000"/>
                                  </a:schemeClr>
                                </a:outerShdw>
                              </a:effectLst>
                            </a:rPr>
                            <a:t>Selected Module</a:t>
                          </a:r>
                          <a:endParaRPr lang="en-US" sz="1600" dirty="0">
                            <a:solidFill>
                              <a:srgbClr val="FF0000"/>
                            </a:solidFill>
                            <a:effectLst>
                              <a:outerShdw blurRad="50800" dist="38100" dir="2700000" algn="tl" rotWithShape="0">
                                <a:schemeClr val="bg1">
                                  <a:alpha val="83000"/>
                                </a:schemeClr>
                              </a:outerShdw>
                            </a:effectLst>
                          </a:endParaRPr>
                        </a:p>
                      </a:txBody>
                      <a:useSpRect/>
                    </a:txSp>
                  </a:sp>
                  <a:cxnSp>
                    <a:nvCxnSpPr>
                      <a:cNvPr id="22" name="Straight Arrow Connector 21"/>
                      <a:cNvCxnSpPr/>
                    </a:nvCxnSpPr>
                    <a:spPr>
                      <a:xfrm>
                        <a:off x="3733800" y="2057400"/>
                        <a:ext cx="457200" cy="609600"/>
                      </a:xfrm>
                      <a:prstGeom prst="straightConnector1">
                        <a:avLst/>
                      </a:prstGeom>
                      <a:ln w="19050">
                        <a:solidFill>
                          <a:srgbClr val="FF0000"/>
                        </a:solidFill>
                        <a:tailEnd type="arrow"/>
                      </a:ln>
                      <a:effectLst>
                        <a:outerShdw blurRad="25400" dist="25400" dir="2700000" algn="tl" rotWithShape="0">
                          <a:schemeClr val="bg1"/>
                        </a:outerShdw>
                      </a:effectLst>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207663" w:rsidRDefault="009623F4" w:rsidP="009623F4">
      <w:pPr>
        <w:pStyle w:val="FigureCaption"/>
      </w:pPr>
      <w:r>
        <w:t>VisTrails SAHM documentation</w:t>
      </w:r>
      <w:r w:rsidR="00A632E9">
        <w:t xml:space="preserve"> </w:t>
      </w:r>
      <w:r>
        <w:t>access.</w:t>
      </w:r>
    </w:p>
    <w:p w:rsidR="009623F4" w:rsidRPr="00207663" w:rsidRDefault="009623F4" w:rsidP="00207663">
      <w:pPr>
        <w:pStyle w:val="BodyText"/>
      </w:pPr>
    </w:p>
    <w:p w:rsidR="002124CA" w:rsidRDefault="002124CA" w:rsidP="002D6BD5">
      <w:pPr>
        <w:pStyle w:val="BodyText"/>
      </w:pPr>
      <w:r>
        <w:lastRenderedPageBreak/>
        <w:t>When running SAHM in VisTrails many useful messages, warnings</w:t>
      </w:r>
      <w:r w:rsidR="00E06DCB">
        <w:t>,</w:t>
      </w:r>
      <w:r>
        <w:t xml:space="preserve"> and errors are printed to the VisTrails console window.  It is a good idea to periodically check over this output as workflows are run.  This same information is also written to a session log file titled sessionLog.txt which is saved in the session folder (see below).  This log file also contains additional information not displayed on the console such as starting times of individual processes, commands sent to R, etc.  When SAHM</w:t>
      </w:r>
      <w:r w:rsidR="000908DD">
        <w:t xml:space="preserve"> encounters problems in the execution of a model execution will stop and the module that encountered the problem will turn red.  An error message is available in a pop-up tool tip if you hover over this module.</w:t>
      </w:r>
    </w:p>
    <w:p w:rsidR="002124CA" w:rsidRDefault="002124CA" w:rsidP="002D6BD5">
      <w:pPr>
        <w:pStyle w:val="BodyText"/>
      </w:pPr>
      <w:r>
        <w:t xml:space="preserve">  </w:t>
      </w:r>
    </w:p>
    <w:p w:rsidR="000D67C6" w:rsidRDefault="000D67C6" w:rsidP="007B7922">
      <w:pPr>
        <w:pStyle w:val="Heading2"/>
        <w:rPr>
          <w:kern w:val="32"/>
        </w:rPr>
      </w:pPr>
      <w:bookmarkStart w:id="19" w:name="_Toc315364879"/>
      <w:proofErr w:type="gramStart"/>
      <w:r>
        <w:rPr>
          <w:kern w:val="32"/>
        </w:rPr>
        <w:t>The session folder.</w:t>
      </w:r>
      <w:bookmarkEnd w:id="19"/>
      <w:proofErr w:type="gramEnd"/>
    </w:p>
    <w:p w:rsidR="00FF1FD6" w:rsidRPr="000908DD" w:rsidRDefault="000D67C6" w:rsidP="000908DD">
      <w:pPr>
        <w:pStyle w:val="BodyText"/>
      </w:pPr>
      <w:r>
        <w:t xml:space="preserve">All of the outputs produced during a single session of SAHM in VisTrails are saved to a single directory which we refer to </w:t>
      </w:r>
      <w:proofErr w:type="gramStart"/>
      <w:r>
        <w:t>as  a</w:t>
      </w:r>
      <w:proofErr w:type="gramEnd"/>
      <w:r>
        <w:t xml:space="preserve"> ‘session folder’.  When you first start up SAHM in VisTrails a new uniquely named folder is created in the </w:t>
      </w:r>
      <w:r w:rsidR="000908DD">
        <w:t xml:space="preserve">working </w:t>
      </w:r>
      <w:r>
        <w:t xml:space="preserve">directory specified in the </w:t>
      </w:r>
      <w:r w:rsidR="00FF1FD6">
        <w:t xml:space="preserve">SAHM configuration.  If you would like to </w:t>
      </w:r>
      <w:r w:rsidR="000908DD">
        <w:t xml:space="preserve">save your outputs to a </w:t>
      </w:r>
      <w:r w:rsidR="00740EA9">
        <w:t>different</w:t>
      </w:r>
      <w:r w:rsidR="000908DD">
        <w:t xml:space="preserve"> </w:t>
      </w:r>
      <w:proofErr w:type="gramStart"/>
      <w:r w:rsidR="000908DD">
        <w:t xml:space="preserve">folder </w:t>
      </w:r>
      <w:r w:rsidR="00FF1FD6">
        <w:t xml:space="preserve"> you</w:t>
      </w:r>
      <w:proofErr w:type="gramEnd"/>
      <w:r w:rsidR="00FF1FD6">
        <w:t xml:space="preserve"> can select </w:t>
      </w:r>
      <w:r w:rsidR="00FF1FD6" w:rsidRPr="00636945">
        <w:rPr>
          <w:rStyle w:val="Emphasis"/>
        </w:rPr>
        <w:t>Packages -&gt; SAHM -&gt; Change Session Folder</w:t>
      </w:r>
      <w:r w:rsidR="000908DD">
        <w:rPr>
          <w:rStyle w:val="Emphasis"/>
        </w:rPr>
        <w:t xml:space="preserve">.  </w:t>
      </w:r>
      <w:r w:rsidR="000908DD" w:rsidRPr="000908DD">
        <w:t xml:space="preserve">This can also be useful if you would like to continue processing started in a previous session. </w:t>
      </w:r>
    </w:p>
    <w:p w:rsidR="00FF1FD6" w:rsidRDefault="00993381" w:rsidP="000D67C6">
      <w:pPr>
        <w:pStyle w:val="BodyText"/>
      </w:pPr>
      <w:r>
        <w:rPr>
          <w:noProof/>
        </w:rPr>
        <w:drawing>
          <wp:inline distT="0" distB="0" distL="0" distR="0">
            <wp:extent cx="3333750" cy="6953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a:stretch>
                      <a:fillRect/>
                    </a:stretch>
                  </pic:blipFill>
                  <pic:spPr bwMode="auto">
                    <a:xfrm>
                      <a:off x="0" y="0"/>
                      <a:ext cx="3333750" cy="695325"/>
                    </a:xfrm>
                    <a:prstGeom prst="rect">
                      <a:avLst/>
                    </a:prstGeom>
                    <a:noFill/>
                    <a:ln w="9525">
                      <a:noFill/>
                      <a:miter lim="800000"/>
                      <a:headEnd/>
                      <a:tailEnd/>
                    </a:ln>
                  </pic:spPr>
                </pic:pic>
              </a:graphicData>
            </a:graphic>
          </wp:inline>
        </w:drawing>
      </w:r>
      <w:r w:rsidR="00FF1FD6">
        <w:t xml:space="preserve"> </w:t>
      </w:r>
    </w:p>
    <w:p w:rsidR="00E65EBF" w:rsidRDefault="00E65EBF" w:rsidP="000D67C6">
      <w:pPr>
        <w:pStyle w:val="BodyText"/>
      </w:pPr>
    </w:p>
    <w:p w:rsidR="00636945" w:rsidRDefault="00E65EBF" w:rsidP="00636945">
      <w:pPr>
        <w:pStyle w:val="BodyText"/>
      </w:pPr>
      <w:r>
        <w:t xml:space="preserve">Within the session folder individual outputs are generally uniquely, sequentially named so that subsequent outputs do not overwrite previous outputs.  For example the the first output from the Field Data Aggregate and Weight module will be called FDAW_1.csv.  The next time this module is run the </w:t>
      </w:r>
      <w:r>
        <w:lastRenderedPageBreak/>
        <w:t xml:space="preserve">output will be FDAW_2.csv.  In the case of modules that produce </w:t>
      </w:r>
      <w:r w:rsidR="00CA4A2F">
        <w:t xml:space="preserve">several related outputs the group will be placed in a folder named with the same unique sequential convention.  </w:t>
      </w:r>
      <w:r w:rsidR="000908DD">
        <w:t xml:space="preserve">For example all of the outputs produced by a single model run will be placed in a single folder.  </w:t>
      </w:r>
      <w:r w:rsidR="00CA4A2F">
        <w:t xml:space="preserve">The exceptions to this pattern are the Covariate </w:t>
      </w:r>
      <w:r w:rsidR="00740EA9">
        <w:t>Correlation</w:t>
      </w:r>
      <w:r w:rsidR="00CA4A2F">
        <w:t xml:space="preserve"> and Selection module which will have the name from its </w:t>
      </w:r>
      <w:proofErr w:type="spellStart"/>
      <w:r w:rsidR="00CA4A2F">
        <w:t>selectionName</w:t>
      </w:r>
      <w:proofErr w:type="spellEnd"/>
      <w:r w:rsidR="00CA4A2F">
        <w:t xml:space="preserve"> parameter </w:t>
      </w:r>
      <w:r w:rsidR="000908DD">
        <w:t xml:space="preserve">and the </w:t>
      </w:r>
      <w:r w:rsidR="00CA4A2F">
        <w:t>PARC module which will be send its output to a folder named according to the template layer used.</w:t>
      </w:r>
    </w:p>
    <w:p w:rsidR="001E226C" w:rsidRDefault="001E226C" w:rsidP="00636945">
      <w:pPr>
        <w:pStyle w:val="BodyText"/>
      </w:pPr>
    </w:p>
    <w:p w:rsidR="001E226C" w:rsidRDefault="001E226C" w:rsidP="001E226C">
      <w:pPr>
        <w:pStyle w:val="Heading2"/>
        <w:rPr>
          <w:kern w:val="32"/>
        </w:rPr>
      </w:pPr>
      <w:bookmarkStart w:id="20" w:name="_Toc315364880"/>
      <w:r>
        <w:rPr>
          <w:kern w:val="32"/>
        </w:rPr>
        <w:t>Typical SAHM workflow</w:t>
      </w:r>
      <w:bookmarkEnd w:id="20"/>
    </w:p>
    <w:p w:rsidR="006F774F" w:rsidRDefault="001E226C" w:rsidP="001E226C">
      <w:pPr>
        <w:pStyle w:val="BodyText"/>
      </w:pPr>
      <w:r>
        <w:t xml:space="preserve">The typical SAHM workflow can be divided into </w:t>
      </w:r>
      <w:r w:rsidR="006F774F">
        <w:t>five</w:t>
      </w:r>
      <w:r>
        <w:t xml:space="preserve"> general stages: </w:t>
      </w:r>
      <w:r w:rsidR="006F774F">
        <w:t>specifying inputs</w:t>
      </w:r>
      <w:r>
        <w:t>,</w:t>
      </w:r>
      <w:r w:rsidR="006F774F">
        <w:t xml:space="preserve"> pre-processing, preliminary model analysis, modeling, and viewing output.  The modules within SAHM are given </w:t>
      </w:r>
      <w:r w:rsidR="00FF1252">
        <w:t>subtle colors and/</w:t>
      </w:r>
      <w:r w:rsidR="006F774F">
        <w:t>o</w:t>
      </w:r>
      <w:r w:rsidR="00FF1252">
        <w:t xml:space="preserve">r shapes to differentiate the </w:t>
      </w:r>
      <w:r w:rsidR="006F774F">
        <w:t>stages.</w:t>
      </w:r>
    </w:p>
    <w:p w:rsidR="001E226C" w:rsidRPr="001E226C" w:rsidRDefault="006F774F" w:rsidP="001E226C">
      <w:pPr>
        <w:pStyle w:val="BodyText"/>
      </w:pPr>
      <w:r>
        <w:lastRenderedPageBreak/>
        <w:t xml:space="preserve"> </w:t>
      </w:r>
      <w:r w:rsidR="00FF1252" w:rsidRPr="00FF1252">
        <w:rPr>
          <w:noProof/>
        </w:rPr>
        <w:drawing>
          <wp:inline distT="0" distB="0" distL="0" distR="0">
            <wp:extent cx="5943600" cy="3914140"/>
            <wp:effectExtent l="19050" t="0" r="0" b="0"/>
            <wp:docPr id="11"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04087" cy="4810125"/>
                      <a:chOff x="1077913" y="1219200"/>
                      <a:chExt cx="7304087" cy="4810125"/>
                    </a:xfrm>
                  </a:grpSpPr>
                  <a:pic>
                    <a:nvPicPr>
                      <a:cNvPr id="18436" name="Picture 4"/>
                      <a:cNvPicPr>
                        <a:picLocks noChangeAspect="1" noChangeArrowheads="1"/>
                      </a:cNvPicPr>
                    </a:nvPicPr>
                    <a:blipFill>
                      <a:blip r:embed="rId33"/>
                      <a:srcRect/>
                      <a:stretch>
                        <a:fillRect/>
                      </a:stretch>
                    </a:blipFill>
                    <a:spPr bwMode="auto">
                      <a:xfrm>
                        <a:off x="1077913" y="1219200"/>
                        <a:ext cx="7304087" cy="4810125"/>
                      </a:xfrm>
                      <a:prstGeom prst="rect">
                        <a:avLst/>
                      </a:prstGeom>
                      <a:noFill/>
                      <a:ln w="9525">
                        <a:solidFill>
                          <a:schemeClr val="bg1"/>
                        </a:solidFill>
                        <a:miter lim="800000"/>
                        <a:headEnd/>
                        <a:tailEnd/>
                      </a:ln>
                    </a:spPr>
                  </a:pic>
                  <a:sp>
                    <a:nvSpPr>
                      <a:cNvPr id="5" name="Freeform 4"/>
                      <a:cNvSpPr/>
                    </a:nvSpPr>
                    <a:spPr>
                      <a:xfrm>
                        <a:off x="1371600" y="1600200"/>
                        <a:ext cx="3592863" cy="1459938"/>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2863" h="1459938">
                            <a:moveTo>
                              <a:pt x="0" y="0"/>
                            </a:moveTo>
                            <a:lnTo>
                              <a:pt x="3592863" y="0"/>
                            </a:lnTo>
                            <a:lnTo>
                              <a:pt x="3592863" y="453154"/>
                            </a:lnTo>
                            <a:lnTo>
                              <a:pt x="1602223" y="453154"/>
                            </a:lnTo>
                            <a:lnTo>
                              <a:pt x="1584690" y="1459938"/>
                            </a:lnTo>
                            <a:lnTo>
                              <a:pt x="0" y="1447800"/>
                            </a:lnTo>
                            <a:lnTo>
                              <a:pt x="0" y="0"/>
                            </a:lnTo>
                            <a:close/>
                          </a:path>
                        </a:pathLst>
                      </a:custGeom>
                      <a:noFill/>
                      <a:ln w="28575">
                        <a:solidFill>
                          <a:schemeClr val="bg1"/>
                        </a:solidFill>
                      </a:ln>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7" name="Freeform 6"/>
                      <a:cNvSpPr/>
                    </a:nvSpPr>
                    <a:spPr>
                      <a:xfrm>
                        <a:off x="3048000" y="2133600"/>
                        <a:ext cx="2438400" cy="1219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9" name="TextBox 8"/>
                      <a:cNvSpPr txBox="1"/>
                    </a:nvSpPr>
                    <a:spPr>
                      <a:xfrm>
                        <a:off x="1359029" y="2678668"/>
                        <a:ext cx="774571"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chemeClr val="bg1"/>
                              </a:solidFill>
                            </a:rPr>
                            <a:t>Inputs</a:t>
                          </a:r>
                          <a:endParaRPr lang="en-US" dirty="0">
                            <a:solidFill>
                              <a:schemeClr val="bg1"/>
                            </a:solidFill>
                          </a:endParaRPr>
                        </a:p>
                      </a:txBody>
                      <a:useSpRect/>
                    </a:txSp>
                  </a:sp>
                  <a:sp>
                    <a:nvSpPr>
                      <a:cNvPr id="10" name="TextBox 9"/>
                      <a:cNvSpPr txBox="1"/>
                    </a:nvSpPr>
                    <a:spPr>
                      <a:xfrm>
                        <a:off x="3810000" y="2971800"/>
                        <a:ext cx="156292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chemeClr val="bg1"/>
                              </a:solidFill>
                            </a:rPr>
                            <a:t>Pre-processing</a:t>
                          </a:r>
                          <a:endParaRPr lang="en-US" dirty="0">
                            <a:solidFill>
                              <a:schemeClr val="bg1"/>
                            </a:solidFill>
                          </a:endParaRPr>
                        </a:p>
                      </a:txBody>
                      <a:useSpRect/>
                    </a:txSp>
                  </a:sp>
                  <a:sp>
                    <a:nvSpPr>
                      <a:cNvPr id="11" name="Freeform 10"/>
                      <a:cNvSpPr/>
                    </a:nvSpPr>
                    <a:spPr>
                      <a:xfrm>
                        <a:off x="2287738" y="3429000"/>
                        <a:ext cx="2131862"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2" name="TextBox 11"/>
                      <a:cNvSpPr txBox="1"/>
                    </a:nvSpPr>
                    <a:spPr>
                      <a:xfrm>
                        <a:off x="2362200" y="4763869"/>
                        <a:ext cx="1943927"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chemeClr val="bg1"/>
                              </a:solidFill>
                            </a:rPr>
                            <a:t>Preliminary model analysis</a:t>
                          </a:r>
                          <a:endParaRPr lang="en-US" dirty="0">
                            <a:solidFill>
                              <a:schemeClr val="bg1"/>
                            </a:solidFill>
                          </a:endParaRPr>
                        </a:p>
                      </a:txBody>
                      <a:useSpRect/>
                    </a:txSp>
                  </a:sp>
                  <a:sp>
                    <a:nvSpPr>
                      <a:cNvPr id="13" name="Freeform 12"/>
                      <a:cNvSpPr/>
                    </a:nvSpPr>
                    <a:spPr>
                      <a:xfrm>
                        <a:off x="4495800" y="3429000"/>
                        <a:ext cx="15240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6" name="TextBox 15"/>
                      <a:cNvSpPr txBox="1"/>
                    </a:nvSpPr>
                    <a:spPr>
                      <a:xfrm>
                        <a:off x="4800600" y="5040868"/>
                        <a:ext cx="9144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chemeClr val="bg1"/>
                              </a:solidFill>
                            </a:rPr>
                            <a:t>Models</a:t>
                          </a:r>
                          <a:endParaRPr lang="en-US" dirty="0">
                            <a:solidFill>
                              <a:schemeClr val="bg1"/>
                            </a:solidFill>
                          </a:endParaRPr>
                        </a:p>
                      </a:txBody>
                      <a:useSpRect/>
                    </a:txSp>
                  </a:sp>
                  <a:sp>
                    <a:nvSpPr>
                      <a:cNvPr id="17" name="Freeform 16"/>
                      <a:cNvSpPr/>
                    </a:nvSpPr>
                    <a:spPr>
                      <a:xfrm>
                        <a:off x="6096000" y="3429000"/>
                        <a:ext cx="17526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8" name="TextBox 17"/>
                      <a:cNvSpPr txBox="1"/>
                    </a:nvSpPr>
                    <a:spPr>
                      <a:xfrm>
                        <a:off x="6248400" y="5029200"/>
                        <a:ext cx="1524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chemeClr val="bg1"/>
                              </a:solidFill>
                            </a:rPr>
                            <a:t>View Output</a:t>
                          </a:r>
                          <a:endParaRPr lang="en-US" dirty="0">
                            <a:solidFill>
                              <a:schemeClr val="bg1"/>
                            </a:solidFill>
                          </a:endParaRPr>
                        </a:p>
                      </a:txBody>
                      <a:useSpRect/>
                    </a:txSp>
                  </a:sp>
                </lc:lockedCanvas>
              </a:graphicData>
            </a:graphic>
          </wp:inline>
        </w:drawing>
      </w:r>
    </w:p>
    <w:p w:rsidR="001E226C" w:rsidRDefault="00FF1252" w:rsidP="00FF1252">
      <w:pPr>
        <w:pStyle w:val="FigureCaption"/>
      </w:pPr>
      <w:bookmarkStart w:id="21" w:name="_Toc315364916"/>
      <w:r>
        <w:t>Stages in a typical SAHM workflow.</w:t>
      </w:r>
      <w:bookmarkEnd w:id="21"/>
      <w:r>
        <w:br/>
      </w:r>
    </w:p>
    <w:p w:rsidR="001E226C" w:rsidRDefault="001E226C" w:rsidP="00636945">
      <w:pPr>
        <w:pStyle w:val="BodyText"/>
      </w:pPr>
    </w:p>
    <w:p w:rsidR="00F67683" w:rsidRDefault="00F67683" w:rsidP="007B7922">
      <w:pPr>
        <w:pStyle w:val="Heading2"/>
        <w:rPr>
          <w:kern w:val="32"/>
        </w:rPr>
      </w:pPr>
      <w:bookmarkStart w:id="22" w:name="_Toc315364881"/>
      <w:r>
        <w:rPr>
          <w:kern w:val="32"/>
        </w:rPr>
        <w:t>Inputs</w:t>
      </w:r>
      <w:bookmarkEnd w:id="22"/>
    </w:p>
    <w:p w:rsidR="0026386B" w:rsidRDefault="00FF1252" w:rsidP="0026386B">
      <w:pPr>
        <w:pStyle w:val="BodyText"/>
      </w:pPr>
      <w:r>
        <w:t xml:space="preserve">Inputs for SAHM must all currently exist as files on the file system. </w:t>
      </w:r>
      <w:r w:rsidR="00B067CB">
        <w:t xml:space="preserve">Some such as </w:t>
      </w:r>
      <w:proofErr w:type="spellStart"/>
      <w:r w:rsidR="00B067CB">
        <w:t>FieldData</w:t>
      </w:r>
      <w:proofErr w:type="spellEnd"/>
      <w:r w:rsidR="00B067CB">
        <w:t xml:space="preserve"> and the Template layer will be specified by navigating directly to a single file.  Others such as the </w:t>
      </w:r>
      <w:proofErr w:type="spellStart"/>
      <w:r w:rsidR="00B067CB">
        <w:t>PredictorListFile</w:t>
      </w:r>
      <w:proofErr w:type="spellEnd"/>
      <w:r w:rsidR="00B067CB">
        <w:t xml:space="preserve"> allow a user to specify multiple inputs by creating a CSV file which indicates multiple individual files.  Other commonly used inputs can be specified the Layers.csv file in the SAHM package </w:t>
      </w:r>
      <w:r w:rsidR="00B067CB">
        <w:lastRenderedPageBreak/>
        <w:t xml:space="preserve">install directory.  The inputs listed </w:t>
      </w:r>
      <w:r w:rsidR="009327D4">
        <w:t>in this file</w:t>
      </w:r>
      <w:r w:rsidR="00B067CB">
        <w:t xml:space="preserve"> become easily available to users by name from </w:t>
      </w:r>
      <w:proofErr w:type="spellStart"/>
      <w:r w:rsidR="00B067CB">
        <w:t>picklists</w:t>
      </w:r>
      <w:proofErr w:type="spellEnd"/>
      <w:r w:rsidR="00B067CB">
        <w:t xml:space="preserve"> in the [category name</w:t>
      </w:r>
      <w:proofErr w:type="gramStart"/>
      <w:r w:rsidR="00B067CB">
        <w:t>]predictors</w:t>
      </w:r>
      <w:proofErr w:type="gramEnd"/>
      <w:r w:rsidR="00B067CB">
        <w:t xml:space="preserve"> modules. </w:t>
      </w:r>
    </w:p>
    <w:p w:rsidR="0026386B" w:rsidRDefault="0026386B" w:rsidP="0026386B">
      <w:pPr>
        <w:pStyle w:val="BodyText"/>
      </w:pPr>
    </w:p>
    <w:p w:rsidR="0026386B" w:rsidRPr="0026386B" w:rsidRDefault="0026386B" w:rsidP="0026386B">
      <w:pPr>
        <w:pStyle w:val="BodyText"/>
      </w:pPr>
    </w:p>
    <w:p w:rsidR="00445DE2" w:rsidRDefault="0026386B" w:rsidP="00F67683">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2266950" cy="2047875"/>
            <wp:effectExtent l="19050" t="0" r="0" b="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2266950" cy="2047875"/>
                    </a:xfrm>
                    <a:prstGeom prst="rect">
                      <a:avLst/>
                    </a:prstGeom>
                    <a:noFill/>
                    <a:ln w="9525">
                      <a:noFill/>
                      <a:miter lim="800000"/>
                      <a:headEnd/>
                      <a:tailEnd/>
                    </a:ln>
                  </pic:spPr>
                </pic:pic>
              </a:graphicData>
            </a:graphic>
          </wp:inline>
        </w:drawing>
      </w:r>
    </w:p>
    <w:p w:rsidR="00F67683" w:rsidRPr="00CF7222" w:rsidRDefault="00F67683" w:rsidP="00636945">
      <w:pPr>
        <w:pStyle w:val="Heading3"/>
        <w:rPr>
          <w:rStyle w:val="EmphStrong"/>
        </w:rPr>
      </w:pPr>
      <w:bookmarkStart w:id="23" w:name="_Toc315364882"/>
      <w:r w:rsidRPr="00CF7222">
        <w:rPr>
          <w:rStyle w:val="EmphStrong"/>
        </w:rPr>
        <w:t>Field Data</w:t>
      </w:r>
      <w:bookmarkEnd w:id="23"/>
    </w:p>
    <w:p w:rsidR="00FB0E86" w:rsidRDefault="00F67683" w:rsidP="00F67683">
      <w:pPr>
        <w:pStyle w:val="BodyText"/>
      </w:pPr>
      <w:r>
        <w:t xml:space="preserve">The fundamental input to a modeling session is the field data file.  </w:t>
      </w:r>
      <w:r w:rsidR="00B067CB">
        <w:t>SAHM currently allow</w:t>
      </w:r>
      <w:r w:rsidR="009327D4">
        <w:t>s</w:t>
      </w:r>
      <w:r w:rsidR="00B067CB">
        <w:t xml:space="preserve"> for presence only, presence/absence, and count </w:t>
      </w:r>
      <w:r w:rsidR="00D5532D">
        <w:t xml:space="preserve">data as field data.  </w:t>
      </w:r>
      <w:r>
        <w:t>At a minimum this file contains</w:t>
      </w:r>
      <w:r w:rsidR="00F42D3C">
        <w:t xml:space="preserve"> rows with</w:t>
      </w:r>
      <w:r>
        <w:t xml:space="preserve"> the</w:t>
      </w:r>
      <w:r w:rsidR="0026386B">
        <w:t xml:space="preserve"> X and</w:t>
      </w:r>
      <w:r>
        <w:t xml:space="preserve"> Y coordinates and </w:t>
      </w:r>
      <w:r w:rsidR="00F42D3C">
        <w:t xml:space="preserve">the recorded detection of a species at that point.  </w:t>
      </w:r>
      <w:r w:rsidR="00D5532D">
        <w:t xml:space="preserve">See the module level documentation in VisTrails for the specifics of required file format.  </w:t>
      </w:r>
      <w:r w:rsidR="00FB0E86">
        <w:t xml:space="preserve">It is </w:t>
      </w:r>
      <w:r w:rsidR="00D5532D">
        <w:t xml:space="preserve">also </w:t>
      </w:r>
      <w:r w:rsidR="00FB0E86">
        <w:t>possible to supply a file that contains additional inputs and use the Field Data Query Module to subset/reformat the output (see Field Data Query Module documentation for more information).</w:t>
      </w:r>
      <w:r w:rsidR="00D5532D">
        <w:t xml:space="preserve">  </w:t>
      </w:r>
    </w:p>
    <w:p w:rsidR="0026386B" w:rsidRDefault="0026386B" w:rsidP="002B06BF">
      <w:pPr>
        <w:pStyle w:val="BodyText"/>
      </w:pPr>
    </w:p>
    <w:p w:rsidR="00445DE2" w:rsidRDefault="00445DE2" w:rsidP="0026386B">
      <w:pPr>
        <w:pStyle w:val="BodyText"/>
        <w:ind w:firstLine="0"/>
      </w:pPr>
    </w:p>
    <w:p w:rsidR="00445DE2" w:rsidRDefault="00445DE2" w:rsidP="002B06BF">
      <w:pPr>
        <w:pStyle w:val="BodyText"/>
      </w:pPr>
    </w:p>
    <w:p w:rsidR="00445DE2" w:rsidRPr="002B06BF" w:rsidRDefault="0026386B" w:rsidP="00445DE2">
      <w:pPr>
        <w:pStyle w:val="BodyText"/>
        <w:ind w:firstLine="0"/>
      </w:pPr>
      <w:r>
        <w:rPr>
          <w:noProof/>
        </w:rPr>
        <w:lastRenderedPageBreak/>
        <w:drawing>
          <wp:inline distT="0" distB="0" distL="0" distR="0">
            <wp:extent cx="3514725" cy="1495425"/>
            <wp:effectExtent l="19050" t="0" r="9525"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3514725" cy="1495425"/>
                    </a:xfrm>
                    <a:prstGeom prst="rect">
                      <a:avLst/>
                    </a:prstGeom>
                    <a:noFill/>
                    <a:ln w="9525">
                      <a:noFill/>
                      <a:miter lim="800000"/>
                      <a:headEnd/>
                      <a:tailEnd/>
                    </a:ln>
                  </pic:spPr>
                </pic:pic>
              </a:graphicData>
            </a:graphic>
          </wp:inline>
        </w:drawing>
      </w:r>
    </w:p>
    <w:p w:rsidR="00F67683" w:rsidRPr="00D5532D" w:rsidRDefault="00F67683" w:rsidP="00D5532D">
      <w:pPr>
        <w:pStyle w:val="Heading3"/>
        <w:rPr>
          <w:rStyle w:val="EmphStrong"/>
        </w:rPr>
      </w:pPr>
      <w:bookmarkStart w:id="24" w:name="_Toc315364883"/>
      <w:r w:rsidRPr="00D5532D">
        <w:rPr>
          <w:rStyle w:val="EmphStrong"/>
        </w:rPr>
        <w:t>Template Layer</w:t>
      </w:r>
      <w:bookmarkEnd w:id="24"/>
    </w:p>
    <w:p w:rsidR="002B06BF" w:rsidRDefault="002B06BF" w:rsidP="00F67683">
      <w:pPr>
        <w:pStyle w:val="BodyText"/>
      </w:pPr>
      <w:r>
        <w:t xml:space="preserve">The second fundamental input in an analysis is the template layer.  It is used to define the extent and resolution that will be used in all subsequent analyses.  </w:t>
      </w:r>
      <w:r w:rsidRPr="002B06BF">
        <w:t>The</w:t>
      </w:r>
      <w:r>
        <w:t xml:space="preserve"> </w:t>
      </w:r>
      <w:proofErr w:type="spellStart"/>
      <w:r w:rsidRPr="002B06BF">
        <w:t>TemplateLayer</w:t>
      </w:r>
      <w:proofErr w:type="spellEnd"/>
      <w:r w:rsidRPr="002B06BF">
        <w:t xml:space="preserve"> is a raster data layer with a defined coordinate system, a known cell size, and an extent that defines the study area. </w:t>
      </w:r>
      <w:r>
        <w:t xml:space="preserve">The data type and values in this raster are not important.  </w:t>
      </w:r>
      <w:r w:rsidRPr="002B06BF">
        <w:t xml:space="preserve">All additional raster layers used in the analysis will be resampled and </w:t>
      </w:r>
      <w:proofErr w:type="spellStart"/>
      <w:r w:rsidRPr="002B06BF">
        <w:t>reprojected</w:t>
      </w:r>
      <w:proofErr w:type="spellEnd"/>
      <w:r w:rsidRPr="002B06BF">
        <w:t xml:space="preserve"> as needed to match the template, snapped to the template, and clipped to have an extent that matches the template. Users should ensure that </w:t>
      </w:r>
      <w:r>
        <w:t>additional covariates</w:t>
      </w:r>
      <w:r w:rsidRPr="002B06BF">
        <w:t xml:space="preserve"> considere</w:t>
      </w:r>
      <w:r>
        <w:t xml:space="preserve">d in the analysis have complete coverage </w:t>
      </w:r>
      <w:r w:rsidR="009327D4">
        <w:t>within</w:t>
      </w:r>
      <w:r>
        <w:t xml:space="preserve"> the template layer used.</w:t>
      </w:r>
    </w:p>
    <w:p w:rsidR="002B06BF" w:rsidRDefault="002B06BF" w:rsidP="00F67683">
      <w:pPr>
        <w:pStyle w:val="BodyText"/>
      </w:pPr>
    </w:p>
    <w:p w:rsidR="00F67683" w:rsidRPr="00CF7222" w:rsidRDefault="00F67683" w:rsidP="0026386B">
      <w:pPr>
        <w:pStyle w:val="Heading3"/>
        <w:rPr>
          <w:rStyle w:val="EmphStrong"/>
        </w:rPr>
      </w:pPr>
      <w:bookmarkStart w:id="25" w:name="_Toc315364884"/>
      <w:r w:rsidRPr="00CF7222">
        <w:rPr>
          <w:rStyle w:val="EmphStrong"/>
        </w:rPr>
        <w:t>Covariates</w:t>
      </w:r>
      <w:bookmarkEnd w:id="25"/>
    </w:p>
    <w:p w:rsidR="00F94E47" w:rsidRDefault="00F94E47" w:rsidP="00F67683">
      <w:pPr>
        <w:pStyle w:val="BodyText"/>
      </w:pPr>
      <w:r>
        <w:t xml:space="preserve">The SAHM package provides several ways of specifying which covariates or predictors will be included in subsequent </w:t>
      </w:r>
      <w:r w:rsidR="00CF7222">
        <w:t>analysis</w:t>
      </w:r>
      <w:r>
        <w:t>.</w:t>
      </w:r>
    </w:p>
    <w:p w:rsidR="0072356F" w:rsidRDefault="00CF7222" w:rsidP="00F67683">
      <w:pPr>
        <w:pStyle w:val="BodyText"/>
      </w:pPr>
      <w:r>
        <w:rPr>
          <w:noProof/>
        </w:rPr>
        <w:drawing>
          <wp:inline distT="0" distB="0" distL="0" distR="0">
            <wp:extent cx="3152775" cy="1590675"/>
            <wp:effectExtent l="19050" t="0" r="9525"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3152775" cy="159067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26" w:name="_Toc315364885"/>
      <w:r w:rsidRPr="00CF7222">
        <w:rPr>
          <w:rStyle w:val="EmphStrong"/>
        </w:rPr>
        <w:lastRenderedPageBreak/>
        <w:t>Predictor</w:t>
      </w:r>
      <w:bookmarkEnd w:id="26"/>
    </w:p>
    <w:p w:rsidR="00F94E47" w:rsidRPr="00F94E47" w:rsidRDefault="00F94E47" w:rsidP="00F94E47">
      <w:pPr>
        <w:pStyle w:val="BodyText"/>
      </w:pPr>
      <w:r w:rsidRPr="00F94E47">
        <w:t>The Predictor module allows a user to select a single raster layer</w:t>
      </w:r>
      <w:r w:rsidR="009327D4">
        <w:t xml:space="preserve"> (predictor)</w:t>
      </w:r>
      <w:r w:rsidRPr="00F94E47">
        <w:t xml:space="preserve"> for consideration in the modeled analysis. </w:t>
      </w:r>
      <w:r w:rsidR="00D5532D">
        <w:t>Since this predictor will be going into the PARC module</w:t>
      </w:r>
      <w:r w:rsidR="009327D4">
        <w:t>,</w:t>
      </w:r>
      <w:r w:rsidR="00D5532D">
        <w:t xml:space="preserve"> the user must specify the aggregation method, </w:t>
      </w:r>
      <w:r w:rsidR="009327D4">
        <w:t xml:space="preserve">the </w:t>
      </w:r>
      <w:r w:rsidR="00D5532D">
        <w:t>resampling method,</w:t>
      </w:r>
      <w:r w:rsidR="009327D4">
        <w:t xml:space="preserve"> and whether the layer is</w:t>
      </w:r>
      <w:r w:rsidR="00D5532D">
        <w:t xml:space="preserve"> categorical.</w:t>
      </w:r>
      <w:r w:rsidRPr="00F94E47">
        <w:t xml:space="preserve"> </w:t>
      </w:r>
    </w:p>
    <w:p w:rsidR="00445DE2" w:rsidRDefault="00445DE2" w:rsidP="00F94E47">
      <w:pPr>
        <w:pStyle w:val="BodyText"/>
      </w:pPr>
    </w:p>
    <w:p w:rsidR="00445DE2" w:rsidRDefault="00445DE2" w:rsidP="00F94E47">
      <w:pPr>
        <w:pStyle w:val="BodyText"/>
      </w:pPr>
    </w:p>
    <w:p w:rsidR="00F94E47" w:rsidRPr="00F94E47" w:rsidRDefault="00CF7222" w:rsidP="00F94E47">
      <w:pPr>
        <w:pStyle w:val="BodyText"/>
      </w:pPr>
      <w:r>
        <w:rPr>
          <w:noProof/>
        </w:rPr>
        <w:drawing>
          <wp:inline distT="0" distB="0" distL="0" distR="0">
            <wp:extent cx="2867025" cy="1457325"/>
            <wp:effectExtent l="19050" t="0" r="9525"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srcRect/>
                    <a:stretch>
                      <a:fillRect/>
                    </a:stretch>
                  </pic:blipFill>
                  <pic:spPr bwMode="auto">
                    <a:xfrm>
                      <a:off x="0" y="0"/>
                      <a:ext cx="2867025" cy="145732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27" w:name="_Toc315364886"/>
      <w:proofErr w:type="spellStart"/>
      <w:r w:rsidRPr="00CF7222">
        <w:rPr>
          <w:rStyle w:val="EmphStrong"/>
        </w:rPr>
        <w:t>PredictorListFile</w:t>
      </w:r>
      <w:bookmarkEnd w:id="27"/>
      <w:proofErr w:type="spellEnd"/>
    </w:p>
    <w:p w:rsidR="00F94E47" w:rsidRPr="00F94E47" w:rsidRDefault="00F94E47" w:rsidP="001D44C0">
      <w:pPr>
        <w:pStyle w:val="BodyText"/>
      </w:pPr>
      <w:r w:rsidRPr="00F94E47">
        <w:t xml:space="preserve">The </w:t>
      </w:r>
      <w:proofErr w:type="spellStart"/>
      <w:r w:rsidRPr="00F94E47">
        <w:t>PredictorListFile</w:t>
      </w:r>
      <w:proofErr w:type="spellEnd"/>
      <w:r w:rsidRPr="00F94E47">
        <w:t xml:space="preserve"> module allows a user to load a .</w:t>
      </w:r>
      <w:proofErr w:type="spellStart"/>
      <w:r w:rsidRPr="00F94E47">
        <w:t>csv</w:t>
      </w:r>
      <w:proofErr w:type="spellEnd"/>
      <w:r w:rsidRPr="00F94E47">
        <w:t xml:space="preserve"> file containing a list of </w:t>
      </w:r>
      <w:proofErr w:type="spellStart"/>
      <w:r w:rsidRPr="00F94E47">
        <w:t>rasters</w:t>
      </w:r>
      <w:proofErr w:type="spellEnd"/>
      <w:r w:rsidRPr="00F94E47">
        <w:t xml:space="preserve"> for consideration in the modeled analysis. The .</w:t>
      </w:r>
      <w:proofErr w:type="spellStart"/>
      <w:r w:rsidRPr="00F94E47">
        <w:t>csv</w:t>
      </w:r>
      <w:proofErr w:type="spellEnd"/>
      <w:r w:rsidRPr="00F94E47">
        <w:t xml:space="preserve"> file should contain a header row and four columns containing the following information, </w:t>
      </w:r>
      <w:r w:rsidR="001D44C0">
        <w:t>in order, for each input raster:</w:t>
      </w:r>
      <w:r w:rsidRPr="00F94E47">
        <w:t xml:space="preserve"> </w:t>
      </w:r>
    </w:p>
    <w:p w:rsidR="00F94E47" w:rsidRPr="00F94E47" w:rsidRDefault="00F94E47" w:rsidP="00F94E47">
      <w:pPr>
        <w:pStyle w:val="BodyText"/>
      </w:pPr>
      <w:r w:rsidRPr="00F94E47">
        <w:t xml:space="preserve">Column 1: The full file path to the input raster layer including the </w:t>
      </w:r>
      <w:proofErr w:type="gramStart"/>
      <w:r w:rsidRPr="00F94E47">
        <w:t>drive .</w:t>
      </w:r>
      <w:proofErr w:type="gramEnd"/>
    </w:p>
    <w:p w:rsidR="00F94E47" w:rsidRPr="00F94E47" w:rsidRDefault="00F94E47" w:rsidP="00F94E47">
      <w:pPr>
        <w:pStyle w:val="BodyText"/>
      </w:pPr>
      <w:r w:rsidRPr="00F94E47">
        <w:t>Column 2: A binary value indicating whether the input layer is categorical or not. A value of "0" indicates that an input raster is non-categorical</w:t>
      </w:r>
      <w:r w:rsidR="001D44C0">
        <w:t xml:space="preserve"> (continuous) </w:t>
      </w:r>
      <w:r w:rsidRPr="00F94E47">
        <w:t>data</w:t>
      </w:r>
      <w:r w:rsidR="001D44C0">
        <w:t>,</w:t>
      </w:r>
      <w:r w:rsidRPr="00F94E47">
        <w:t xml:space="preserve"> while a value of "1" indicates that an input raster is categorical data.</w:t>
      </w:r>
    </w:p>
    <w:p w:rsidR="00F94E47" w:rsidRPr="00F94E47" w:rsidRDefault="00F94E47" w:rsidP="00F94E47">
      <w:pPr>
        <w:pStyle w:val="BodyText"/>
      </w:pPr>
      <w:r w:rsidRPr="00F94E47">
        <w:t>Column 3: The resampling method employed to interpolate new cell values when transforming the raster layer to the coordinate space or cell size of the template layer, if necessary. The resampling type should be specified using one of the following values: "</w:t>
      </w:r>
      <w:proofErr w:type="spellStart"/>
      <w:r w:rsidRPr="00F94E47">
        <w:t>nearestneighbor</w:t>
      </w:r>
      <w:proofErr w:type="spellEnd"/>
      <w:r w:rsidRPr="00F94E47">
        <w:t xml:space="preserve">," "bilinear," "cubic," </w:t>
      </w:r>
      <w:r w:rsidR="00576465" w:rsidRPr="00F94E47">
        <w:t>"</w:t>
      </w:r>
      <w:proofErr w:type="spellStart"/>
      <w:r w:rsidR="00576465">
        <w:t>cubicspline</w:t>
      </w:r>
      <w:proofErr w:type="spellEnd"/>
      <w:r w:rsidR="00576465">
        <w:t>,</w:t>
      </w:r>
      <w:r w:rsidR="00576465" w:rsidRPr="00F94E47">
        <w:t>"</w:t>
      </w:r>
      <w:r w:rsidR="00576465">
        <w:t xml:space="preserve"> </w:t>
      </w:r>
      <w:r w:rsidRPr="00F94E47">
        <w:t>or "</w:t>
      </w:r>
      <w:proofErr w:type="spellStart"/>
      <w:r w:rsidRPr="00F94E47">
        <w:t>lanczos</w:t>
      </w:r>
      <w:proofErr w:type="spellEnd"/>
      <w:r w:rsidRPr="00F94E47">
        <w:t>."</w:t>
      </w:r>
    </w:p>
    <w:p w:rsidR="00F94E47" w:rsidRPr="00F94E47" w:rsidRDefault="00F94E47" w:rsidP="00F94E47">
      <w:pPr>
        <w:pStyle w:val="BodyText"/>
      </w:pPr>
      <w:r w:rsidRPr="00F94E47">
        <w:lastRenderedPageBreak/>
        <w:t>Column 4: The aggregation method to be used in the event that the raster layer must be up-scaled to match the template layer (e.g., generalizing a 10 m input layer to a 100 m output layer). Care should be taken to ensure that the aggregation method that best preserves the integrity of the data is used. The aggregation should be specified using one of the following values: "Min," "Mean," "Max," "Majority," or "None."</w:t>
      </w:r>
    </w:p>
    <w:p w:rsidR="00F94E47" w:rsidRPr="00F94E47" w:rsidRDefault="00F94E47" w:rsidP="00CF7222">
      <w:pPr>
        <w:pStyle w:val="BodyText"/>
        <w:ind w:firstLine="0"/>
      </w:pPr>
    </w:p>
    <w:p w:rsidR="00F94E47" w:rsidRDefault="00F94E47" w:rsidP="00F94E47">
      <w:pPr>
        <w:pStyle w:val="BodyText"/>
      </w:pPr>
    </w:p>
    <w:p w:rsidR="0072356F" w:rsidRDefault="00CF7222" w:rsidP="00F94E47">
      <w:pPr>
        <w:pStyle w:val="BodyText"/>
      </w:pPr>
      <w:r>
        <w:rPr>
          <w:noProof/>
        </w:rPr>
        <w:drawing>
          <wp:inline distT="0" distB="0" distL="0" distR="0">
            <wp:extent cx="3343275" cy="1533525"/>
            <wp:effectExtent l="19050" t="0" r="9525"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srcRect/>
                    <a:stretch>
                      <a:fillRect/>
                    </a:stretch>
                  </pic:blipFill>
                  <pic:spPr bwMode="auto">
                    <a:xfrm>
                      <a:off x="0" y="0"/>
                      <a:ext cx="3343275" cy="1533525"/>
                    </a:xfrm>
                    <a:prstGeom prst="rect">
                      <a:avLst/>
                    </a:prstGeom>
                    <a:noFill/>
                    <a:ln w="9525">
                      <a:noFill/>
                      <a:miter lim="800000"/>
                      <a:headEnd/>
                      <a:tailEnd/>
                    </a:ln>
                  </pic:spPr>
                </pic:pic>
              </a:graphicData>
            </a:graphic>
          </wp:inline>
        </w:drawing>
      </w:r>
    </w:p>
    <w:p w:rsidR="00F94E47" w:rsidRPr="008F3947" w:rsidRDefault="00F94E47" w:rsidP="00653389">
      <w:pPr>
        <w:pStyle w:val="Heading3"/>
        <w:rPr>
          <w:rStyle w:val="EmphStrong"/>
        </w:rPr>
      </w:pPr>
      <w:bookmarkStart w:id="28" w:name="_Toc315364887"/>
      <w:proofErr w:type="gramStart"/>
      <w:r w:rsidRPr="008F3947">
        <w:rPr>
          <w:rStyle w:val="EmphStrong"/>
        </w:rPr>
        <w:t xml:space="preserve">Individual Predictors selector </w:t>
      </w:r>
      <w:r w:rsidR="0093051B">
        <w:rPr>
          <w:rStyle w:val="EmphStrong"/>
        </w:rPr>
        <w:t>modules.</w:t>
      </w:r>
      <w:bookmarkEnd w:id="28"/>
      <w:proofErr w:type="gramEnd"/>
    </w:p>
    <w:p w:rsidR="00BF3004" w:rsidRDefault="00F94E47" w:rsidP="00BF3004">
      <w:pPr>
        <w:pStyle w:val="BodyText"/>
      </w:pPr>
      <w:r>
        <w:t>The SAHM package allows users to set up dynamic Predictor selection widget which allow users to easily select from commonly used predictors.</w:t>
      </w:r>
      <w:r w:rsidR="00ED5189">
        <w:t xml:space="preserve">  Examples might include </w:t>
      </w:r>
      <w:proofErr w:type="spellStart"/>
      <w:r w:rsidR="00ED5189">
        <w:t>Daymet</w:t>
      </w:r>
      <w:proofErr w:type="spellEnd"/>
      <w:r w:rsidR="00ED5189">
        <w:t xml:space="preserve">, PRISM, </w:t>
      </w:r>
      <w:proofErr w:type="spellStart"/>
      <w:r w:rsidR="00ED5189">
        <w:t>MODIS</w:t>
      </w:r>
      <w:proofErr w:type="spellEnd"/>
      <w:r w:rsidR="00ED5189">
        <w:t xml:space="preserve">, etc.  </w:t>
      </w:r>
      <w:proofErr w:type="gramStart"/>
      <w:r w:rsidR="00ED5189">
        <w:t xml:space="preserve">For this to work the layers must exist on the local file system and the user must configure a </w:t>
      </w:r>
      <w:proofErr w:type="spellStart"/>
      <w:r w:rsidR="00ED5189">
        <w:t>csv</w:t>
      </w:r>
      <w:proofErr w:type="spellEnd"/>
      <w:r w:rsidR="00ED5189">
        <w:t xml:space="preserve"> file which contains the locations and parameters for each.</w:t>
      </w:r>
      <w:proofErr w:type="gramEnd"/>
      <w:r w:rsidR="00ED5189">
        <w:t xml:space="preserve">  This </w:t>
      </w:r>
      <w:proofErr w:type="spellStart"/>
      <w:r w:rsidR="00ED5189">
        <w:t>csv</w:t>
      </w:r>
      <w:proofErr w:type="spellEnd"/>
      <w:r w:rsidR="00ED5189">
        <w:t xml:space="preserve"> is located in the SAHM package and is called layers.csv.  The first column (</w:t>
      </w:r>
      <w:proofErr w:type="spellStart"/>
      <w:r w:rsidR="00ED5189">
        <w:t>FileName</w:t>
      </w:r>
      <w:proofErr w:type="spellEnd"/>
      <w:r w:rsidR="00ED5189">
        <w:t>) contains the full path to each individual file.  The second column (</w:t>
      </w:r>
      <w:proofErr w:type="spellStart"/>
      <w:r w:rsidR="00ED5189">
        <w:t>LayerName</w:t>
      </w:r>
      <w:proofErr w:type="spellEnd"/>
      <w:r w:rsidR="00ED5189">
        <w:t>) is a short descriptive name for this layer.  The third column (Group) specifies which widget this layer will be found in.  All of the distinct entries in the Group column will generate individual widgets with similar data.  In our case we found it convenient to separate climate layers</w:t>
      </w:r>
      <w:proofErr w:type="gramStart"/>
      <w:r w:rsidR="00693D87">
        <w:t xml:space="preserve">, </w:t>
      </w:r>
      <w:r w:rsidR="00ED5189">
        <w:t xml:space="preserve"> </w:t>
      </w:r>
      <w:proofErr w:type="spellStart"/>
      <w:r w:rsidR="00ED5189">
        <w:t>phenology</w:t>
      </w:r>
      <w:proofErr w:type="spellEnd"/>
      <w:proofErr w:type="gramEnd"/>
      <w:r w:rsidR="00ED5189">
        <w:t xml:space="preserve"> layers, </w:t>
      </w:r>
      <w:r w:rsidR="00693D87">
        <w:t>and topography</w:t>
      </w:r>
      <w:r w:rsidR="00ED5189">
        <w:t xml:space="preserve"> layers.  The fourth column (Source) </w:t>
      </w:r>
      <w:r w:rsidR="00740EA9">
        <w:t>provides</w:t>
      </w:r>
      <w:r w:rsidR="00ED5189">
        <w:t xml:space="preserve"> a means of grouping layers within an individual layer.  Each unique entry </w:t>
      </w:r>
      <w:proofErr w:type="gramStart"/>
      <w:r w:rsidR="00ED5189">
        <w:t>within a widgets layers</w:t>
      </w:r>
      <w:proofErr w:type="gramEnd"/>
      <w:r w:rsidR="00ED5189">
        <w:t xml:space="preserve"> will </w:t>
      </w:r>
      <w:r w:rsidR="00ED5189">
        <w:lastRenderedPageBreak/>
        <w:t xml:space="preserve">generate a collapsible group of similar layers.  The fifth and final column (Categorical) contains a ‘Y’, ‘N’ Boolean value indicating whether this layer is categorical.  If it is categorical Resampling will default to ‘nearest neighbor’ and </w:t>
      </w:r>
      <w:r w:rsidR="00BF3004">
        <w:t>A</w:t>
      </w:r>
      <w:r w:rsidR="00ED5189">
        <w:t xml:space="preserve">ggregation will default to ‘majority’.  If it is not categorical </w:t>
      </w:r>
      <w:r w:rsidR="00BF3004">
        <w:t>R</w:t>
      </w:r>
      <w:r w:rsidR="00ED5189">
        <w:t>esampling will default to ‘bilinear’ and Aggregation will default to ‘mean’</w:t>
      </w:r>
      <w:r w:rsidR="00BF3004">
        <w:t xml:space="preserve">.  See the original layers.csv for an example of how to set up this file.  </w:t>
      </w:r>
    </w:p>
    <w:p w:rsidR="00BF3004" w:rsidRDefault="00BF3004" w:rsidP="00BF3004">
      <w:pPr>
        <w:pStyle w:val="BodyText"/>
      </w:pPr>
      <w:r>
        <w:t xml:space="preserve">The resulting widgets derived from this file are named the unique Group column name followed by ‘Predictors’.  For example you might end up with a </w:t>
      </w:r>
      <w:proofErr w:type="spellStart"/>
      <w:r>
        <w:t>ClimatePredictors</w:t>
      </w:r>
      <w:proofErr w:type="spellEnd"/>
      <w:r>
        <w:t xml:space="preserve"> widget and a </w:t>
      </w:r>
      <w:proofErr w:type="spellStart"/>
      <w:r>
        <w:t>PrismPredictors</w:t>
      </w:r>
      <w:proofErr w:type="spellEnd"/>
      <w:r>
        <w:t xml:space="preserve"> widget.  </w:t>
      </w:r>
      <w:r w:rsidR="00693D87">
        <w:t xml:space="preserve">After bringing the custom widget into the workflow canvas, select </w:t>
      </w:r>
      <w:r w:rsidR="00693D87" w:rsidRPr="00F94E47">
        <w:t>"</w:t>
      </w:r>
      <w:r w:rsidR="00693D87">
        <w:t xml:space="preserve">Configure.” </w:t>
      </w:r>
      <w:r>
        <w:t>To select individual layers from each widget click the small triangle in the widget’s upper left</w:t>
      </w:r>
      <w:r w:rsidR="00693D87">
        <w:t xml:space="preserve"> corner</w:t>
      </w:r>
      <w:r>
        <w:t xml:space="preserve">.  A box will </w:t>
      </w:r>
      <w:proofErr w:type="gramStart"/>
      <w:r>
        <w:t>pop  up</w:t>
      </w:r>
      <w:proofErr w:type="gramEnd"/>
      <w:r>
        <w:t xml:space="preserve"> which contains the layers managed by this widget.  Checking the boxes at the left will include that layer in the model.  Optionally you can also change the categorical, resampling and aggregation parameters used in subsequent processing.</w:t>
      </w:r>
    </w:p>
    <w:p w:rsidR="00BF3004" w:rsidRDefault="00993381" w:rsidP="00BF3004">
      <w:pPr>
        <w:pStyle w:val="BodyText"/>
      </w:pPr>
      <w:r>
        <w:rPr>
          <w:noProof/>
        </w:rPr>
        <w:drawing>
          <wp:inline distT="0" distB="0" distL="0" distR="0">
            <wp:extent cx="5410200" cy="2971800"/>
            <wp:effectExtent l="19050" t="0" r="0" b="0"/>
            <wp:docPr id="12" name="Picture 12" descr="C:\temp\1\SNAGHTML194d13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1\SNAGHTML194d13f2.PNG"/>
                    <pic:cNvPicPr>
                      <a:picLocks noChangeAspect="1" noChangeArrowheads="1"/>
                    </pic:cNvPicPr>
                  </pic:nvPicPr>
                  <pic:blipFill>
                    <a:blip r:embed="rId39" cstate="print"/>
                    <a:srcRect/>
                    <a:stretch>
                      <a:fillRect/>
                    </a:stretch>
                  </pic:blipFill>
                  <pic:spPr bwMode="auto">
                    <a:xfrm>
                      <a:off x="0" y="0"/>
                      <a:ext cx="5410200" cy="2971800"/>
                    </a:xfrm>
                    <a:prstGeom prst="rect">
                      <a:avLst/>
                    </a:prstGeom>
                    <a:noFill/>
                    <a:ln w="9525">
                      <a:noFill/>
                      <a:miter lim="800000"/>
                      <a:headEnd/>
                      <a:tailEnd/>
                    </a:ln>
                  </pic:spPr>
                </pic:pic>
              </a:graphicData>
            </a:graphic>
          </wp:inline>
        </w:drawing>
      </w:r>
    </w:p>
    <w:p w:rsidR="00BF3004" w:rsidRPr="00653389" w:rsidRDefault="00BF3004" w:rsidP="00BF3004">
      <w:pPr>
        <w:pStyle w:val="BodyText"/>
        <w:rPr>
          <w:rStyle w:val="EmphStrong"/>
        </w:rPr>
      </w:pPr>
      <w:r>
        <w:t xml:space="preserve">Within the widget convenience functions to select all layers or switch the selection are provided via buttons at the bottom.  The Query box can be used to easily add/remove </w:t>
      </w:r>
      <w:r w:rsidR="00D5532D">
        <w:t>multiple</w:t>
      </w:r>
      <w:r>
        <w:t xml:space="preserve"> layers.  To use </w:t>
      </w:r>
      <w:r w:rsidR="00693D87">
        <w:t xml:space="preserve">the Query function, </w:t>
      </w:r>
      <w:r>
        <w:t xml:space="preserve">enter </w:t>
      </w:r>
      <w:r w:rsidR="00B04C30">
        <w:t xml:space="preserve">some </w:t>
      </w:r>
      <w:r>
        <w:t xml:space="preserve">text in the box that is unique to the layers that you want to include or </w:t>
      </w:r>
      <w:r>
        <w:lastRenderedPageBreak/>
        <w:t>remove.  The full paths to the layers will be individually searched for the provided text.  For exampl</w:t>
      </w:r>
      <w:r w:rsidR="00B04C30">
        <w:t>e one</w:t>
      </w:r>
      <w:r>
        <w:t xml:space="preserve"> might want to include all layers that have </w:t>
      </w:r>
      <w:proofErr w:type="spellStart"/>
      <w:r>
        <w:t>MonthlyPrecip</w:t>
      </w:r>
      <w:proofErr w:type="spellEnd"/>
      <w:r>
        <w:t xml:space="preserve"> in the </w:t>
      </w:r>
      <w:r w:rsidR="0028085C">
        <w:t xml:space="preserve">path.  </w:t>
      </w:r>
      <w:r w:rsidR="0028085C" w:rsidRPr="00653389">
        <w:rPr>
          <w:rStyle w:val="EmphStrong"/>
        </w:rPr>
        <w:t>Note that the query string is case sensitive.</w:t>
      </w:r>
    </w:p>
    <w:p w:rsidR="00CF7222" w:rsidRPr="009656A6" w:rsidRDefault="009656A6" w:rsidP="00D5532D">
      <w:pPr>
        <w:pStyle w:val="BodyText"/>
      </w:pPr>
      <w:proofErr w:type="gramStart"/>
      <w:r>
        <w:t>When the final selection is made click OK to continue.</w:t>
      </w:r>
      <w:proofErr w:type="gramEnd"/>
    </w:p>
    <w:p w:rsidR="009656A6" w:rsidRDefault="009656A6" w:rsidP="00BF3004">
      <w:pPr>
        <w:pStyle w:val="BodyText"/>
        <w:rPr>
          <w:b/>
        </w:rPr>
      </w:pPr>
    </w:p>
    <w:p w:rsidR="009656A6" w:rsidRDefault="00D5532D" w:rsidP="007B7922">
      <w:pPr>
        <w:pStyle w:val="Heading2"/>
        <w:rPr>
          <w:kern w:val="32"/>
        </w:rPr>
      </w:pPr>
      <w:bookmarkStart w:id="29" w:name="_Toc315364888"/>
      <w:r>
        <w:rPr>
          <w:kern w:val="32"/>
        </w:rPr>
        <w:t>Pre-processing</w:t>
      </w:r>
      <w:bookmarkEnd w:id="29"/>
    </w:p>
    <w:p w:rsidR="00E75973" w:rsidRDefault="00D5532D" w:rsidP="00D5532D">
      <w:pPr>
        <w:pStyle w:val="BodyText"/>
      </w:pPr>
      <w:r>
        <w:t xml:space="preserve">Before SAHM can begin the process of modeling it must first sync the inputs which </w:t>
      </w:r>
      <w:r w:rsidR="00FE430B">
        <w:t>may</w:t>
      </w:r>
      <w:r>
        <w:t xml:space="preserve"> come in a variety of formats, projections and coordinate systems.  This processing creates a single 'stack' of predictor </w:t>
      </w:r>
      <w:proofErr w:type="spellStart"/>
      <w:r>
        <w:t>rasters</w:t>
      </w:r>
      <w:proofErr w:type="spellEnd"/>
      <w:r w:rsidR="00FE430B">
        <w:t>,</w:t>
      </w:r>
      <w:r>
        <w:t xml:space="preserve"> each with the same extent, cell size, coordinate system, and projection.  It also cleans up the original </w:t>
      </w:r>
      <w:proofErr w:type="spellStart"/>
      <w:r>
        <w:t>FieldData</w:t>
      </w:r>
      <w:proofErr w:type="spellEnd"/>
      <w:r>
        <w:t xml:space="preserve"> by removing extraneous rows and columns from the original file and </w:t>
      </w:r>
      <w:r w:rsidR="00E75973">
        <w:t>collapsing or weighting the field data points to match the resolution of the template layer used.  Some of these steps can sometimes be omitted depending on the formats and conditions of your various inputs.</w:t>
      </w:r>
    </w:p>
    <w:p w:rsidR="00D5532D" w:rsidRPr="00D5532D" w:rsidRDefault="00E75973" w:rsidP="00D5532D">
      <w:pPr>
        <w:pStyle w:val="BodyText"/>
      </w:pPr>
      <w:r>
        <w:t xml:space="preserve"> </w:t>
      </w:r>
    </w:p>
    <w:p w:rsidR="0072356F" w:rsidRDefault="00653389" w:rsidP="009656A6">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3657600" cy="1990725"/>
            <wp:effectExtent l="1905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srcRect/>
                    <a:stretch>
                      <a:fillRect/>
                    </a:stretch>
                  </pic:blipFill>
                  <pic:spPr bwMode="auto">
                    <a:xfrm>
                      <a:off x="0" y="0"/>
                      <a:ext cx="3657600" cy="1990725"/>
                    </a:xfrm>
                    <a:prstGeom prst="rect">
                      <a:avLst/>
                    </a:prstGeom>
                    <a:noFill/>
                    <a:ln w="9525">
                      <a:noFill/>
                      <a:miter lim="800000"/>
                      <a:headEnd/>
                      <a:tailEnd/>
                    </a:ln>
                  </pic:spPr>
                </pic:pic>
              </a:graphicData>
            </a:graphic>
          </wp:inline>
        </w:drawing>
      </w:r>
    </w:p>
    <w:p w:rsidR="009656A6" w:rsidRPr="00CF5898" w:rsidRDefault="009656A6" w:rsidP="00CF5898">
      <w:pPr>
        <w:pStyle w:val="Heading4"/>
        <w:rPr>
          <w:rStyle w:val="EmphStrong"/>
        </w:rPr>
      </w:pPr>
      <w:bookmarkStart w:id="30" w:name="_Toc315364889"/>
      <w:r w:rsidRPr="00CF5898">
        <w:rPr>
          <w:rStyle w:val="EmphStrong"/>
        </w:rPr>
        <w:t>Field Data Query</w:t>
      </w:r>
      <w:bookmarkEnd w:id="30"/>
    </w:p>
    <w:p w:rsidR="009656A6" w:rsidRDefault="009656A6" w:rsidP="009656A6">
      <w:pPr>
        <w:pStyle w:val="BodyText"/>
      </w:pPr>
      <w:r>
        <w:t xml:space="preserve">Often raw field data come to us in a format that contains more information than we need to include in any single model.  This can take the form of additional columns that contain extraneous </w:t>
      </w:r>
      <w:r>
        <w:lastRenderedPageBreak/>
        <w:t xml:space="preserve">information, additional columns that contain </w:t>
      </w:r>
      <w:r w:rsidR="006E018B">
        <w:t>occurrence</w:t>
      </w:r>
      <w:r>
        <w:t xml:space="preserve"> data for additional species, or rows that from a time period, collection method, or species that we are not interested in modeling.  The Field Data Query module contains functionality to reformat this output into the format used by the SAHM package.  </w:t>
      </w:r>
    </w:p>
    <w:p w:rsidR="009656A6" w:rsidRDefault="009656A6" w:rsidP="009656A6">
      <w:pPr>
        <w:pStyle w:val="BodyText"/>
      </w:pPr>
      <w:r>
        <w:t xml:space="preserve">At a minimum you must specify the columns that contain the X, Y, and </w:t>
      </w:r>
      <w:commentRangeStart w:id="31"/>
      <w:r>
        <w:t>response</w:t>
      </w:r>
      <w:commentRangeEnd w:id="31"/>
      <w:r w:rsidR="00851CFC">
        <w:rPr>
          <w:rStyle w:val="CommentReference"/>
        </w:rPr>
        <w:commentReference w:id="31"/>
      </w:r>
      <w:r>
        <w:t xml:space="preserve">.  Columns can be specified with either a positional argument (1, 2, 3, etc) </w:t>
      </w:r>
      <w:r w:rsidR="005B46D3">
        <w:t xml:space="preserve">if you want to </w:t>
      </w:r>
      <w:r w:rsidR="00FE430B">
        <w:t xml:space="preserve">select the first, second, third, </w:t>
      </w:r>
      <w:r w:rsidR="005B46D3">
        <w:t>etc</w:t>
      </w:r>
      <w:r w:rsidR="00FE430B">
        <w:t>.</w:t>
      </w:r>
      <w:r w:rsidR="005B46D3">
        <w:t xml:space="preserve"> column.  Note these numbers start from 1.  Alternatively you can select a column based on </w:t>
      </w:r>
      <w:proofErr w:type="gramStart"/>
      <w:r w:rsidR="005B46D3">
        <w:t>name  by</w:t>
      </w:r>
      <w:proofErr w:type="gramEnd"/>
      <w:r w:rsidR="005B46D3">
        <w:t xml:space="preserve"> entering the text of the column name found in the header.  Finally you must select the response type of either </w:t>
      </w:r>
      <w:proofErr w:type="gramStart"/>
      <w:r w:rsidR="005B46D3">
        <w:t>Presence(</w:t>
      </w:r>
      <w:proofErr w:type="gramEnd"/>
      <w:r w:rsidR="005B46D3">
        <w:t xml:space="preserve">Absence) or Count.  If none is selected it will default to </w:t>
      </w:r>
      <w:proofErr w:type="gramStart"/>
      <w:r w:rsidR="005B46D3">
        <w:t>Presence(</w:t>
      </w:r>
      <w:proofErr w:type="gramEnd"/>
      <w:r w:rsidR="005B46D3">
        <w:t xml:space="preserve">Absence).  </w:t>
      </w:r>
    </w:p>
    <w:p w:rsidR="00DD150D" w:rsidRPr="00DD150D" w:rsidRDefault="00DD150D" w:rsidP="00DD150D">
      <w:pPr>
        <w:pStyle w:val="BodyText"/>
      </w:pPr>
      <w:r>
        <w:t xml:space="preserve">If you would also like to select by rows you can use the Query and </w:t>
      </w:r>
      <w:proofErr w:type="spellStart"/>
      <w:r>
        <w:t>Query_column</w:t>
      </w:r>
      <w:proofErr w:type="spellEnd"/>
      <w:r>
        <w:t xml:space="preserve"> methods.  The </w:t>
      </w:r>
      <w:proofErr w:type="spellStart"/>
      <w:r>
        <w:t>Query_column</w:t>
      </w:r>
      <w:proofErr w:type="spellEnd"/>
      <w:r>
        <w:t xml:space="preserve"> is the column that contains the data you would like to query on.  It will be selected similarly to how columns are selected for X, Y, and response.  </w:t>
      </w:r>
      <w:r w:rsidRPr="00DD150D">
        <w:t>For the Query column you can either enter a single value or enter an equality statement with x used as a placeholder to represent the values in the query column.</w:t>
      </w:r>
    </w:p>
    <w:p w:rsidR="00DD150D" w:rsidRPr="0098306A" w:rsidRDefault="00DD150D" w:rsidP="00DD150D">
      <w:pPr>
        <w:pStyle w:val="BodyText"/>
        <w:rPr>
          <w:i/>
        </w:rPr>
      </w:pPr>
      <w:r w:rsidRPr="0098306A">
        <w:rPr>
          <w:i/>
        </w:rPr>
        <w:t>For example:</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&lt; 2005 (would return values less than 2005)</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 2000 or x == 2009 (would return 2000 or 2009)</w:t>
      </w:r>
    </w:p>
    <w:p w:rsidR="00DD150D" w:rsidRDefault="00DD150D" w:rsidP="00DD150D">
      <w:pPr>
        <w:pStyle w:val="BodyText"/>
        <w:rPr>
          <w:i/>
        </w:rPr>
      </w:pPr>
      <w:r w:rsidRPr="0098306A">
        <w:rPr>
          <w:i/>
        </w:rPr>
        <w:t xml:space="preserve">            The syntax is python in case you want to create an involved query.</w:t>
      </w:r>
    </w:p>
    <w:p w:rsidR="00653389" w:rsidRDefault="00653389" w:rsidP="00DD150D">
      <w:pPr>
        <w:pStyle w:val="BodyText"/>
        <w:rPr>
          <w:i/>
        </w:rPr>
      </w:pPr>
    </w:p>
    <w:p w:rsidR="00653389" w:rsidRDefault="00653389" w:rsidP="00DD150D">
      <w:pPr>
        <w:pStyle w:val="BodyText"/>
        <w:rPr>
          <w:i/>
        </w:rPr>
      </w:pPr>
    </w:p>
    <w:p w:rsidR="00653389" w:rsidRPr="0098306A" w:rsidRDefault="00653389" w:rsidP="00DD150D">
      <w:pPr>
        <w:pStyle w:val="BodyText"/>
        <w:rPr>
          <w:i/>
        </w:rPr>
      </w:pPr>
    </w:p>
    <w:p w:rsidR="005B46D3" w:rsidRPr="009656A6" w:rsidRDefault="00653389" w:rsidP="009656A6">
      <w:pPr>
        <w:pStyle w:val="BodyText"/>
      </w:pPr>
      <w:r>
        <w:rPr>
          <w:noProof/>
        </w:rPr>
        <w:lastRenderedPageBreak/>
        <w:drawing>
          <wp:inline distT="0" distB="0" distL="0" distR="0">
            <wp:extent cx="3467100" cy="2924175"/>
            <wp:effectExtent l="1905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srcRect/>
                    <a:stretch>
                      <a:fillRect/>
                    </a:stretch>
                  </pic:blipFill>
                  <pic:spPr bwMode="auto">
                    <a:xfrm>
                      <a:off x="0" y="0"/>
                      <a:ext cx="3467100" cy="2924175"/>
                    </a:xfrm>
                    <a:prstGeom prst="rect">
                      <a:avLst/>
                    </a:prstGeom>
                    <a:noFill/>
                    <a:ln w="9525">
                      <a:noFill/>
                      <a:miter lim="800000"/>
                      <a:headEnd/>
                      <a:tailEnd/>
                    </a:ln>
                  </pic:spPr>
                </pic:pic>
              </a:graphicData>
            </a:graphic>
          </wp:inline>
        </w:drawing>
      </w:r>
    </w:p>
    <w:p w:rsidR="009656A6" w:rsidRPr="00653389" w:rsidRDefault="009656A6" w:rsidP="00653389">
      <w:pPr>
        <w:pStyle w:val="Heading3"/>
        <w:rPr>
          <w:rStyle w:val="EmphStrong"/>
        </w:rPr>
      </w:pPr>
      <w:bookmarkStart w:id="32" w:name="_Toc315364890"/>
      <w:r w:rsidRPr="00653389">
        <w:rPr>
          <w:rStyle w:val="EmphStrong"/>
        </w:rPr>
        <w:t>Field Data Aggregate and Weight</w:t>
      </w:r>
      <w:bookmarkEnd w:id="32"/>
    </w:p>
    <w:p w:rsidR="0098306A" w:rsidRDefault="0098306A" w:rsidP="0098306A">
      <w:pPr>
        <w:pStyle w:val="BodyText"/>
      </w:pPr>
      <w:r w:rsidRPr="0098306A">
        <w:t xml:space="preserve">In many instances data collected in the field </w:t>
      </w:r>
      <w:r w:rsidR="00616E0C">
        <w:t>can be at a different spatial resolution than we are modeling at</w:t>
      </w:r>
      <w:r w:rsidRPr="0098306A">
        <w:t xml:space="preserve">.  </w:t>
      </w:r>
      <w:r w:rsidR="00616E0C">
        <w:t xml:space="preserve">For example we might have observations collected every five meters along a 200 m. transect when we are modeling with </w:t>
      </w:r>
      <w:r w:rsidR="004D008B">
        <w:t>environmental predictors with</w:t>
      </w:r>
      <w:r w:rsidR="00616E0C">
        <w:t xml:space="preserve"> 1000 m. cells.  </w:t>
      </w:r>
      <w:r w:rsidRPr="0098306A">
        <w:t xml:space="preserve">When running species distribution models (SDMs) such as those contained in SAHM, spatial issues need to be addressed in order to avoid introduction of pseudo-replication.   For instance, considering multiple field data observations which are all spatially located in the same modeled pixel will generate replicate values or redundant information.  When running a model, this redundancy causes pseudo-replication and can negatively influence model development.  The </w:t>
      </w:r>
      <w:proofErr w:type="spellStart"/>
      <w:r w:rsidRPr="0098306A">
        <w:t>FieldDataAggregateAndWeight</w:t>
      </w:r>
      <w:proofErr w:type="spellEnd"/>
      <w:r w:rsidRPr="0098306A">
        <w:t xml:space="preserve"> tool helps aggregate field data locations so only one field data observa</w:t>
      </w:r>
      <w:r w:rsidR="00E75973">
        <w:t>tion is represented per pixel or multiple points are down</w:t>
      </w:r>
      <w:r w:rsidR="00740EA9">
        <w:t>-</w:t>
      </w:r>
      <w:r w:rsidR="00E75973">
        <w:t>weighted proportionately.</w:t>
      </w:r>
    </w:p>
    <w:p w:rsidR="00F31372" w:rsidRDefault="00F31372" w:rsidP="00E75973">
      <w:pPr>
        <w:pStyle w:val="BodyText"/>
        <w:ind w:firstLine="0"/>
      </w:pPr>
      <w:r>
        <w:t xml:space="preserve">  </w:t>
      </w:r>
    </w:p>
    <w:p w:rsidR="00F31372" w:rsidRDefault="00F65A79" w:rsidP="00F31372">
      <w:pPr>
        <w:pStyle w:val="BodyText"/>
        <w:ind w:firstLine="0"/>
      </w:pPr>
      <w:r>
        <w:t>Currently only GLM</w:t>
      </w:r>
      <w:r w:rsidR="00F31372">
        <w:t xml:space="preserve"> accept</w:t>
      </w:r>
      <w:r>
        <w:t>s</w:t>
      </w:r>
      <w:r w:rsidR="00F31372">
        <w:t xml:space="preserve"> weights.  Any Weights column </w:t>
      </w:r>
      <w:r>
        <w:t>will be ignored by other models</w:t>
      </w:r>
      <w:r w:rsidR="00F31372">
        <w:t xml:space="preserve">.  </w:t>
      </w:r>
    </w:p>
    <w:p w:rsidR="00067015" w:rsidRDefault="00067015" w:rsidP="0098306A">
      <w:pPr>
        <w:pStyle w:val="BodyText"/>
      </w:pPr>
    </w:p>
    <w:p w:rsidR="00067015" w:rsidRDefault="009322D2" w:rsidP="00067015">
      <w:pPr>
        <w:pStyle w:val="Heading3"/>
        <w:rPr>
          <w:rStyle w:val="EmphStrong"/>
        </w:rPr>
      </w:pPr>
      <w:r>
        <w:rPr>
          <w:rFonts w:ascii="Times New Roman" w:hAnsi="Times New Roman"/>
          <w:bCs w:val="0"/>
          <w:noProof/>
        </w:rPr>
        <w:lastRenderedPageBreak/>
        <w:drawing>
          <wp:inline distT="0" distB="0" distL="0" distR="0">
            <wp:extent cx="5800725" cy="1990725"/>
            <wp:effectExtent l="19050" t="0" r="9525" b="0"/>
            <wp:docPr id="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cstate="print"/>
                    <a:srcRect/>
                    <a:stretch>
                      <a:fillRect/>
                    </a:stretch>
                  </pic:blipFill>
                  <pic:spPr bwMode="auto">
                    <a:xfrm>
                      <a:off x="0" y="0"/>
                      <a:ext cx="5800725" cy="1990725"/>
                    </a:xfrm>
                    <a:prstGeom prst="rect">
                      <a:avLst/>
                    </a:prstGeom>
                    <a:noFill/>
                    <a:ln w="9525">
                      <a:noFill/>
                      <a:miter lim="800000"/>
                      <a:headEnd/>
                      <a:tailEnd/>
                    </a:ln>
                  </pic:spPr>
                </pic:pic>
              </a:graphicData>
            </a:graphic>
          </wp:inline>
        </w:drawing>
      </w:r>
      <w:r w:rsidR="00067015" w:rsidRPr="00067015">
        <w:rPr>
          <w:rStyle w:val="EmphStrong"/>
        </w:rPr>
        <w:t xml:space="preserve"> </w:t>
      </w:r>
    </w:p>
    <w:p w:rsidR="00851CFC" w:rsidRDefault="00851CFC" w:rsidP="00851CFC">
      <w:pPr>
        <w:pStyle w:val="Heading3"/>
        <w:rPr>
          <w:ins w:id="33" w:author="mtalbert" w:date="2012-10-24T14:44:00Z"/>
          <w:rStyle w:val="EmphStrong"/>
        </w:rPr>
      </w:pPr>
      <w:bookmarkStart w:id="34" w:name="_Toc315364891"/>
      <w:proofErr w:type="spellStart"/>
      <w:ins w:id="35" w:author="mtalbert" w:date="2012-10-24T14:44:00Z">
        <w:r>
          <w:rPr>
            <w:rStyle w:val="EmphStrong"/>
          </w:rPr>
          <w:t>BackgroundSurfaceGenerator</w:t>
        </w:r>
        <w:proofErr w:type="spellEnd"/>
        <w:r>
          <w:rPr>
            <w:rStyle w:val="EmphStrong"/>
          </w:rPr>
          <w:t xml:space="preserve"> </w:t>
        </w:r>
      </w:ins>
    </w:p>
    <w:p w:rsidR="00851CFC" w:rsidRDefault="00851CFC" w:rsidP="00851CFC">
      <w:pPr>
        <w:pStyle w:val="NormalWeb"/>
        <w:spacing w:before="0" w:beforeAutospacing="0" w:after="0" w:afterAutospacing="0"/>
        <w:rPr>
          <w:ins w:id="36" w:author="mtalbert" w:date="2012-10-24T14:44:00Z"/>
        </w:rPr>
      </w:pPr>
      <w:ins w:id="37" w:author="mtalbert" w:date="2012-10-24T14:44:00Z">
        <w:r>
          <w:t xml:space="preserve">The </w:t>
        </w:r>
        <w:proofErr w:type="spellStart"/>
        <w:r>
          <w:t>BackgroundSurfaceGenerator</w:t>
        </w:r>
        <w:proofErr w:type="spellEnd"/>
        <w:r>
          <w:t xml:space="preserve"> is a </w:t>
        </w:r>
        <w:r>
          <w:rPr>
            <w:rFonts w:eastAsia="Times New Roman"/>
          </w:rPr>
          <w:t>module</w:t>
        </w:r>
        <w:r w:rsidRPr="00D25D29">
          <w:rPr>
            <w:rFonts w:eastAsia="Times New Roman"/>
          </w:rPr>
          <w:t xml:space="preserve"> </w:t>
        </w:r>
        <w:r>
          <w:rPr>
            <w:rFonts w:eastAsia="Times New Roman"/>
          </w:rPr>
          <w:t xml:space="preserve">that </w:t>
        </w:r>
        <w:r w:rsidRPr="00D25D29">
          <w:rPr>
            <w:rFonts w:eastAsia="Times New Roman"/>
          </w:rPr>
          <w:t>takes a field data file</w:t>
        </w:r>
        <w:r>
          <w:rPr>
            <w:rFonts w:eastAsia="Times New Roman"/>
          </w:rPr>
          <w:t xml:space="preserve"> and a template layer</w:t>
        </w:r>
        <w:r w:rsidRPr="00D25D29">
          <w:rPr>
            <w:rFonts w:eastAsia="Times New Roman"/>
          </w:rPr>
          <w:t xml:space="preserve"> and based on the options specified creates a bias or</w:t>
        </w:r>
        <w:r>
          <w:rPr>
            <w:rFonts w:eastAsia="Times New Roman"/>
          </w:rPr>
          <w:t xml:space="preserve"> </w:t>
        </w:r>
        <w:r w:rsidRPr="00D25D29">
          <w:t>binary mask for generation of background points</w:t>
        </w:r>
        <w:r>
          <w:t>.  Biased background surfaces are intended to incorporate observer bias and generate surfaces with high probability of sampling background points around clusters of observations.  These surfaces are created</w:t>
        </w:r>
        <w:r w:rsidRPr="00D25D29">
          <w:t xml:space="preserve"> using a Kernel Density (</w:t>
        </w:r>
        <w:proofErr w:type="spellStart"/>
        <w:r w:rsidRPr="00D25D29">
          <w:t>KDE</w:t>
        </w:r>
        <w:proofErr w:type="spellEnd"/>
        <w:r w:rsidRPr="00D25D29">
          <w:t>) of the</w:t>
        </w:r>
        <w:r>
          <w:t xml:space="preserve"> </w:t>
        </w:r>
        <w:r w:rsidRPr="00D25D29">
          <w:t>presence points with various options for optimizing bandwidth</w:t>
        </w:r>
        <w:r>
          <w:t xml:space="preserve">.  Discrete masks can also be created using a user specified isopleths to convert the </w:t>
        </w:r>
        <w:proofErr w:type="spellStart"/>
        <w:r>
          <w:t>KDE</w:t>
        </w:r>
        <w:proofErr w:type="spellEnd"/>
        <w:r>
          <w:t xml:space="preserve"> into a binary mask or by specifying</w:t>
        </w:r>
        <w:r w:rsidRPr="00D25D29">
          <w:t xml:space="preserve"> minimum convex polygon (</w:t>
        </w:r>
        <w:proofErr w:type="spellStart"/>
        <w:r w:rsidRPr="00D25D29">
          <w:t>MCP</w:t>
        </w:r>
        <w:proofErr w:type="spellEnd"/>
        <w:r w:rsidRPr="00D25D29">
          <w:t>).</w:t>
        </w:r>
        <w:r>
          <w:t xml:space="preserve">  Currently background surfaces allow sampling of pixels where </w:t>
        </w:r>
        <w:proofErr w:type="gramStart"/>
        <w:r>
          <w:t>presence have</w:t>
        </w:r>
        <w:proofErr w:type="gramEnd"/>
        <w:r>
          <w:t xml:space="preserve"> been recorded in more of a used available specification rather than a presence\pseudo-absence.  </w:t>
        </w:r>
      </w:ins>
    </w:p>
    <w:p w:rsidR="009656A6" w:rsidRDefault="009656A6" w:rsidP="00067015">
      <w:pPr>
        <w:pStyle w:val="Heading3"/>
        <w:rPr>
          <w:kern w:val="32"/>
        </w:rPr>
      </w:pPr>
      <w:r w:rsidRPr="00067015">
        <w:rPr>
          <w:rStyle w:val="EmphStrong"/>
        </w:rPr>
        <w:t>Project, Aggregate, Resample, Clip (PARC)</w:t>
      </w:r>
      <w:bookmarkEnd w:id="34"/>
    </w:p>
    <w:p w:rsidR="004D5D17" w:rsidRPr="004D5D17" w:rsidRDefault="004D5D17" w:rsidP="004D5D17">
      <w:pPr>
        <w:pStyle w:val="BodyText"/>
      </w:pPr>
      <w:r w:rsidRPr="004D5D17">
        <w:t xml:space="preserve">The Projection, Aggregation, Resampling, and Clipping (PARC) module is a powerful utility that automates the preparation steps required for using raster layers in most geospatial modeling packages. In order to successfully consider multiple environmental predictors in raster format, each layer must have coincident cells (pixels) of the same size, have the same coordinate system (and projection, if applicable), and the same geographic extent. The PARC module ensures that all of these conditions are met for the input layers by transforming and or </w:t>
      </w:r>
      <w:proofErr w:type="spellStart"/>
      <w:r w:rsidRPr="004D5D17">
        <w:t>reprojecting</w:t>
      </w:r>
      <w:proofErr w:type="spellEnd"/>
      <w:r w:rsidRPr="004D5D17">
        <w:t xml:space="preserve"> each raster to match the coordinate system of the template layer. This process usually involves aggregation (necessary when an input raster layer must be up-scaled to match the template layer— e.g., generalizing a 10 m input layer to a 100 m output layer), and or resampling (necessary for interpolating new cell values when </w:t>
      </w:r>
      <w:r w:rsidRPr="004D5D17">
        <w:lastRenderedPageBreak/>
        <w:t>transforming the raster layer to the coordinate space or cell size of the template layer). Lastly, each raster predictor layer is clipped to match the extent of the template layer.</w:t>
      </w:r>
    </w:p>
    <w:p w:rsidR="004D5D17" w:rsidRPr="004D5D17" w:rsidRDefault="004D5D17" w:rsidP="004D5D17">
      <w:pPr>
        <w:pStyle w:val="BodyText"/>
      </w:pPr>
    </w:p>
    <w:p w:rsidR="004D5D17" w:rsidRPr="004D5D17" w:rsidRDefault="004D5D17" w:rsidP="004D5D17">
      <w:pPr>
        <w:pStyle w:val="BodyText"/>
      </w:pPr>
      <w:r w:rsidRPr="004D5D17">
        <w:t xml:space="preserve">The settings used during these processing steps follow a particular set of decision rules designed to preserve the integrity of data as much as possible. However, it is important for a user to understand how these processing steps may modify the data inputs. </w:t>
      </w:r>
    </w:p>
    <w:p w:rsidR="004D5D17" w:rsidRPr="004D5D17" w:rsidRDefault="004D5D17" w:rsidP="004D5D17">
      <w:pPr>
        <w:pStyle w:val="BodyText"/>
      </w:pPr>
    </w:p>
    <w:p w:rsidR="004D5D17" w:rsidRPr="004D5D17" w:rsidRDefault="004D5D17" w:rsidP="004B526E">
      <w:pPr>
        <w:pStyle w:val="BodyText"/>
      </w:pPr>
      <w:r w:rsidRPr="004D5D17">
        <w:t>The PARC module</w:t>
      </w:r>
      <w:r w:rsidR="004B526E">
        <w:t xml:space="preserve"> accepts four kinds of inputs: </w:t>
      </w:r>
    </w:p>
    <w:p w:rsidR="004D5D17" w:rsidRPr="004D5D17" w:rsidRDefault="004D5D17" w:rsidP="009322D2">
      <w:pPr>
        <w:pStyle w:val="ListNumber"/>
        <w:numPr>
          <w:ilvl w:val="0"/>
          <w:numId w:val="33"/>
        </w:numPr>
      </w:pPr>
      <w:r w:rsidRPr="009322D2">
        <w:rPr>
          <w:rStyle w:val="EmphStrong"/>
        </w:rPr>
        <w:t>Predictor List:</w:t>
      </w:r>
      <w:r w:rsidRPr="004D5D17">
        <w:t xml:space="preserve"> A user should not have to populate this field. This field is populated </w:t>
      </w:r>
      <w:r w:rsidR="004B526E">
        <w:t>at execution time with selection</w:t>
      </w:r>
      <w:r w:rsidRPr="004D5D17">
        <w:t>s made from the pre-loaded .</w:t>
      </w:r>
      <w:proofErr w:type="spellStart"/>
      <w:r w:rsidRPr="004D5D17">
        <w:t>csv</w:t>
      </w:r>
      <w:proofErr w:type="spellEnd"/>
      <w:r w:rsidRPr="004D5D17">
        <w:t xml:space="preserve"> file of raster predictor layer inputs (specified during the SAHM install) and connected to the PARC module in the visual display.  </w:t>
      </w:r>
    </w:p>
    <w:p w:rsidR="004D5D17" w:rsidRPr="004D5D17" w:rsidRDefault="004D5D17" w:rsidP="009322D2">
      <w:pPr>
        <w:pStyle w:val="ListNumber"/>
      </w:pPr>
      <w:proofErr w:type="spellStart"/>
      <w:r w:rsidRPr="009322D2">
        <w:rPr>
          <w:rStyle w:val="EmphStrong"/>
        </w:rPr>
        <w:t>ListRasterWithPARCInfoCSV</w:t>
      </w:r>
      <w:proofErr w:type="spellEnd"/>
      <w:r w:rsidRPr="009322D2">
        <w:rPr>
          <w:rStyle w:val="EmphStrong"/>
        </w:rPr>
        <w:t>:</w:t>
      </w:r>
      <w:r w:rsidRPr="004D5D17">
        <w:t xml:space="preserve"> The .</w:t>
      </w:r>
      <w:proofErr w:type="spellStart"/>
      <w:r w:rsidRPr="004D5D17">
        <w:t>csv</w:t>
      </w:r>
      <w:proofErr w:type="spellEnd"/>
      <w:r w:rsidRPr="004D5D17">
        <w:t xml:space="preserve"> file list corresponds to the Predictor List File element and allows a user to load a .</w:t>
      </w:r>
      <w:proofErr w:type="spellStart"/>
      <w:r w:rsidRPr="004D5D17">
        <w:t>csv</w:t>
      </w:r>
      <w:proofErr w:type="spellEnd"/>
      <w:r w:rsidRPr="004D5D17">
        <w:t xml:space="preserve"> file containing a list of </w:t>
      </w:r>
      <w:proofErr w:type="spellStart"/>
      <w:r w:rsidRPr="004D5D17">
        <w:t>rasters</w:t>
      </w:r>
      <w:proofErr w:type="spellEnd"/>
      <w:r w:rsidRPr="004D5D17">
        <w:t xml:space="preserve"> for consideration in the modeled analysis. For additional information, please see the documentation for the Predictor List File element.</w:t>
      </w:r>
    </w:p>
    <w:p w:rsidR="004D5D17" w:rsidRPr="004D5D17" w:rsidRDefault="004D5D17" w:rsidP="009322D2">
      <w:pPr>
        <w:pStyle w:val="ListNumber"/>
      </w:pPr>
      <w:r w:rsidRPr="009322D2">
        <w:rPr>
          <w:rStyle w:val="EmphStrong"/>
        </w:rPr>
        <w:t>Predictor:</w:t>
      </w:r>
      <w:r w:rsidRPr="004D5D17">
        <w:t xml:space="preserve">  The predictor input allows a user to select a single raster predictor layer to be considered in the analysis. It is recommended that a user add this input as a separate element in the visual display (and then link it to the PARC module) so that the aggregation and resampling settings can be established. The PARC module can accept multiple predictor elements. For additional information, please see the documentation for the Predictor element.</w:t>
      </w:r>
    </w:p>
    <w:p w:rsidR="004D5D17" w:rsidRDefault="004D5D17" w:rsidP="009322D2">
      <w:pPr>
        <w:pStyle w:val="ListNumber"/>
      </w:pPr>
      <w:r w:rsidRPr="009322D2">
        <w:rPr>
          <w:rStyle w:val="EmphStrong"/>
        </w:rPr>
        <w:t>Template Layer:</w:t>
      </w:r>
      <w:r w:rsidRPr="004D5D17">
        <w:t xml:space="preserve"> The template layer is a raster data layer with a defined coordinate system, a known cell size, and an extent that defines the study area. This raster layer serves as the </w:t>
      </w:r>
      <w:r w:rsidRPr="004D5D17">
        <w:lastRenderedPageBreak/>
        <w:t xml:space="preserve">template for all the other inputs in the analysis. All additional raster layers used in the analysis will be resampled and </w:t>
      </w:r>
      <w:proofErr w:type="spellStart"/>
      <w:r w:rsidRPr="004D5D17">
        <w:t>reprojected</w:t>
      </w:r>
      <w:proofErr w:type="spellEnd"/>
      <w:r w:rsidRPr="004D5D17">
        <w:t xml:space="preserve"> as needed to match the template, snapped to the template, and clipped to have an extent that matches the template. Users should ensure that any additional layers considered in the analysis have coverage within the extent of the template layer. The template layer is a required input for the PARC module.</w:t>
      </w:r>
    </w:p>
    <w:p w:rsidR="004B526E" w:rsidRPr="009322D2" w:rsidRDefault="004B526E" w:rsidP="004D5D17">
      <w:pPr>
        <w:pStyle w:val="BodyText"/>
        <w:rPr>
          <w:rStyle w:val="EmphStrong"/>
        </w:rPr>
      </w:pPr>
      <w:r w:rsidRPr="009322D2">
        <w:rPr>
          <w:rStyle w:val="EmphStrong"/>
        </w:rPr>
        <w:t>Additional Methods:</w:t>
      </w:r>
    </w:p>
    <w:p w:rsidR="004B526E" w:rsidRDefault="004B526E" w:rsidP="009322D2">
      <w:pPr>
        <w:pStyle w:val="ListNumber"/>
        <w:numPr>
          <w:ilvl w:val="0"/>
          <w:numId w:val="34"/>
        </w:numPr>
      </w:pPr>
      <w:proofErr w:type="spellStart"/>
      <w:proofErr w:type="gramStart"/>
      <w:r w:rsidRPr="009322D2">
        <w:rPr>
          <w:rStyle w:val="EmphStrong"/>
        </w:rPr>
        <w:t>multipleCores</w:t>
      </w:r>
      <w:proofErr w:type="spellEnd"/>
      <w:proofErr w:type="gramEnd"/>
      <w:r w:rsidRPr="009322D2">
        <w:rPr>
          <w:rStyle w:val="EmphStrong"/>
        </w:rPr>
        <w:t>:</w:t>
      </w:r>
      <w:r>
        <w:t xml:space="preserve">  If checked individual layers will be processed in parallel on each of the available cores on a machine.  This can lock up a machine until processing is finished but processing times are much, much faster.</w:t>
      </w:r>
    </w:p>
    <w:p w:rsidR="004B526E" w:rsidRDefault="004B526E" w:rsidP="009322D2">
      <w:pPr>
        <w:pStyle w:val="ListNumber"/>
      </w:pPr>
      <w:proofErr w:type="spellStart"/>
      <w:proofErr w:type="gramStart"/>
      <w:r w:rsidRPr="009322D2">
        <w:rPr>
          <w:rStyle w:val="EmphStrong"/>
        </w:rPr>
        <w:t>ignoreNonOverlap</w:t>
      </w:r>
      <w:proofErr w:type="spellEnd"/>
      <w:proofErr w:type="gramEnd"/>
      <w:r w:rsidRPr="009322D2">
        <w:rPr>
          <w:rStyle w:val="EmphStrong"/>
        </w:rPr>
        <w:t>:</w:t>
      </w:r>
      <w:r>
        <w:t xml:space="preserve">  If checked the requirement that every covariate completely cover</w:t>
      </w:r>
      <w:r w:rsidR="007C7FF9">
        <w:t>s the template is ignored.  The</w:t>
      </w:r>
      <w:r>
        <w:t xml:space="preserve"> output extent will be the intersection of the covariates </w:t>
      </w:r>
      <w:r w:rsidR="007C7FF9">
        <w:t>extents.  The output will be snapped to the template raster.  Use this with caution.</w:t>
      </w:r>
    </w:p>
    <w:p w:rsidR="004D5D17" w:rsidRDefault="004D5D17" w:rsidP="009322D2">
      <w:pPr>
        <w:pStyle w:val="BodyText"/>
        <w:ind w:firstLine="0"/>
      </w:pPr>
    </w:p>
    <w:p w:rsidR="004B526E" w:rsidRPr="00E75973" w:rsidRDefault="004B526E" w:rsidP="00E75973">
      <w:pPr>
        <w:pStyle w:val="Heading4"/>
        <w:rPr>
          <w:rStyle w:val="EmphStrong"/>
          <w:rFonts w:ascii="Arial Narrow" w:hAnsi="Arial Narrow"/>
          <w:b w:val="0"/>
          <w:i w:val="0"/>
        </w:rPr>
      </w:pPr>
      <w:bookmarkStart w:id="38" w:name="_Toc315364892"/>
      <w:r w:rsidRPr="00E75973">
        <w:rPr>
          <w:rStyle w:val="EmphStrong"/>
          <w:rFonts w:ascii="Arial Narrow" w:hAnsi="Arial Narrow"/>
          <w:b w:val="0"/>
          <w:i w:val="0"/>
        </w:rPr>
        <w:t>How PARC works:</w:t>
      </w:r>
      <w:bookmarkEnd w:id="38"/>
    </w:p>
    <w:p w:rsidR="004E3964" w:rsidRDefault="004B526E" w:rsidP="004D5D17">
      <w:pPr>
        <w:pStyle w:val="BodyText"/>
      </w:pPr>
      <w:r>
        <w:t xml:space="preserve">PARC uses a </w:t>
      </w:r>
      <w:r w:rsidR="00E75973">
        <w:t>combination</w:t>
      </w:r>
      <w:r>
        <w:t xml:space="preserve"> of </w:t>
      </w:r>
      <w:proofErr w:type="spellStart"/>
      <w:r>
        <w:t>GDAL</w:t>
      </w:r>
      <w:proofErr w:type="spellEnd"/>
      <w:r>
        <w:t xml:space="preserve"> (Which used </w:t>
      </w:r>
      <w:proofErr w:type="spellStart"/>
      <w:r>
        <w:t>Proj.4</w:t>
      </w:r>
      <w:proofErr w:type="spellEnd"/>
      <w:r>
        <w:t xml:space="preserve">), </w:t>
      </w:r>
      <w:proofErr w:type="spellStart"/>
      <w:r>
        <w:t>numpy</w:t>
      </w:r>
      <w:proofErr w:type="spellEnd"/>
      <w:r>
        <w:t xml:space="preserve">, and python code to accomplish its task.  </w:t>
      </w:r>
      <w:r w:rsidR="004E3964">
        <w:t xml:space="preserve">The processing steps that PARC uses are fairly complex and </w:t>
      </w:r>
      <w:r w:rsidR="00E75973">
        <w:t xml:space="preserve">the </w:t>
      </w:r>
      <w:r w:rsidR="004E3964">
        <w:t xml:space="preserve">geospatial implications </w:t>
      </w:r>
      <w:r w:rsidR="00E75973">
        <w:t xml:space="preserve">of the algorithm it used </w:t>
      </w:r>
      <w:r w:rsidR="004E3964">
        <w:t>should be considered fully.  The default transformation ch</w:t>
      </w:r>
      <w:r w:rsidR="00E75973">
        <w:t>osen by GDAL will be used in for</w:t>
      </w:r>
      <w:r w:rsidR="004E3964">
        <w:t xml:space="preserve"> </w:t>
      </w:r>
      <w:proofErr w:type="spellStart"/>
      <w:r w:rsidR="004E3964">
        <w:t>reprojection</w:t>
      </w:r>
      <w:proofErr w:type="spellEnd"/>
      <w:r w:rsidR="004E3964">
        <w:t xml:space="preserve"> but in some cases this is not optimal and can</w:t>
      </w:r>
      <w:r w:rsidR="00B25E9E">
        <w:t xml:space="preserve"> introduce significant errors.  In particular be careful with switching </w:t>
      </w:r>
      <w:proofErr w:type="spellStart"/>
      <w:r w:rsidR="00B25E9E">
        <w:t>datums</w:t>
      </w:r>
      <w:proofErr w:type="spellEnd"/>
      <w:r w:rsidR="00B25E9E">
        <w:t xml:space="preserve">, using unusual projections or </w:t>
      </w:r>
      <w:proofErr w:type="spellStart"/>
      <w:r w:rsidR="00E75973">
        <w:t>datums</w:t>
      </w:r>
      <w:proofErr w:type="spellEnd"/>
      <w:r w:rsidR="00B25E9E">
        <w:t xml:space="preserve">, using projections or </w:t>
      </w:r>
      <w:proofErr w:type="spellStart"/>
      <w:r w:rsidR="00B25E9E">
        <w:t>datums</w:t>
      </w:r>
      <w:proofErr w:type="spellEnd"/>
      <w:r w:rsidR="00B25E9E">
        <w:t xml:space="preserve"> far outside of their intended area of accuracy.  When in doubt you might want to perform </w:t>
      </w:r>
      <w:proofErr w:type="spellStart"/>
      <w:r w:rsidR="00B25E9E">
        <w:t>reprojections</w:t>
      </w:r>
      <w:proofErr w:type="spellEnd"/>
      <w:r w:rsidR="00B25E9E">
        <w:t xml:space="preserve"> in an external GIS package</w:t>
      </w:r>
      <w:r w:rsidR="00E75973">
        <w:t xml:space="preserve"> or consult with a GIS professional</w:t>
      </w:r>
      <w:r w:rsidR="00B25E9E">
        <w:t xml:space="preserve">.  </w:t>
      </w:r>
      <w:r w:rsidR="00E75973">
        <w:t>For information on the transformations used s</w:t>
      </w:r>
      <w:r w:rsidR="004E3964">
        <w:t xml:space="preserve">ee </w:t>
      </w:r>
      <w:hyperlink r:id="rId44" w:history="1">
        <w:r w:rsidR="00B25E9E" w:rsidRPr="009322D2">
          <w:rPr>
            <w:rStyle w:val="Hyperlink"/>
          </w:rPr>
          <w:t>http://www.remotesensing.org/geotiff/proj_list/</w:t>
        </w:r>
      </w:hyperlink>
      <w:r w:rsidR="00B25E9E" w:rsidRPr="009322D2">
        <w:rPr>
          <w:rStyle w:val="Hyperlink"/>
        </w:rPr>
        <w:t xml:space="preserve"> </w:t>
      </w:r>
    </w:p>
    <w:p w:rsidR="00E75973" w:rsidRDefault="00E75973" w:rsidP="004D5D17">
      <w:pPr>
        <w:pStyle w:val="BodyText"/>
      </w:pPr>
    </w:p>
    <w:p w:rsidR="004B526E" w:rsidRDefault="00E75973" w:rsidP="004D5D17">
      <w:pPr>
        <w:pStyle w:val="BodyText"/>
      </w:pPr>
      <w:r>
        <w:lastRenderedPageBreak/>
        <w:t>For each raster going into PARC t</w:t>
      </w:r>
      <w:r w:rsidR="007C7FF9">
        <w:t>he following steps are performed:</w:t>
      </w:r>
    </w:p>
    <w:p w:rsidR="007C7FF9" w:rsidRDefault="007C7FF9" w:rsidP="009322D2">
      <w:pPr>
        <w:pStyle w:val="ListNumber"/>
        <w:numPr>
          <w:ilvl w:val="0"/>
          <w:numId w:val="35"/>
        </w:numPr>
      </w:pPr>
      <w:r>
        <w:t xml:space="preserve">The ratio of source cell size to template cell size is determined.  If the source raster cell dimension </w:t>
      </w:r>
      <w:r w:rsidR="00E75973">
        <w:t xml:space="preserve">is greater than half </w:t>
      </w:r>
      <w:r>
        <w:t xml:space="preserve">of the template raster cell dimension no aggregation will be performed.  Otherwise aggregation will be performed if specified.  The </w:t>
      </w:r>
      <w:r w:rsidR="00E75973">
        <w:t xml:space="preserve">units </w:t>
      </w:r>
      <w:r>
        <w:t>used in the comparison are the units in the template</w:t>
      </w:r>
      <w:r w:rsidR="00E75973">
        <w:t>s</w:t>
      </w:r>
      <w:r>
        <w:t xml:space="preserve"> projection.</w:t>
      </w:r>
    </w:p>
    <w:p w:rsidR="007C7FF9" w:rsidRDefault="007C7FF9" w:rsidP="009322D2">
      <w:pPr>
        <w:pStyle w:val="ListNumber"/>
      </w:pPr>
      <w:r>
        <w:t>The source raster is projected into the template projection and extent</w:t>
      </w:r>
      <w:r w:rsidR="00E75973">
        <w:t xml:space="preserve"> using the resampling </w:t>
      </w:r>
      <w:r w:rsidR="00EE6BB4">
        <w:t>algorithm specified</w:t>
      </w:r>
      <w:r>
        <w:t xml:space="preserve">.  If no aggregation is to be used the output cell size will be identical to the template cell size.  If aggregation is to be </w:t>
      </w:r>
      <w:r w:rsidR="004E3964">
        <w:t>performed</w:t>
      </w:r>
      <w:r>
        <w:t xml:space="preserve"> the cell size is calculated to be the value closest to the original source</w:t>
      </w:r>
      <w:r w:rsidR="002729B8">
        <w:t xml:space="preserve"> cell size that results in template cells containing even numbers of source cells.  For example if aggregating from 30m to 100m the </w:t>
      </w:r>
      <w:r w:rsidR="00EE6BB4">
        <w:t>temporary raster dimension</w:t>
      </w:r>
      <w:r w:rsidR="002729B8">
        <w:t xml:space="preserve"> would be 25m. </w:t>
      </w:r>
      <w:r>
        <w:t xml:space="preserve"> </w:t>
      </w:r>
      <w:r w:rsidR="004E3964">
        <w:t>These new pixels will be aligned</w:t>
      </w:r>
      <w:r w:rsidR="00EE6BB4">
        <w:t xml:space="preserve"> (snapped)</w:t>
      </w:r>
      <w:r w:rsidR="004E3964">
        <w:t xml:space="preserve"> with the origin of the template such that a </w:t>
      </w:r>
      <w:r w:rsidR="00EE6BB4">
        <w:t xml:space="preserve">given number of whole pixels </w:t>
      </w:r>
      <w:proofErr w:type="gramStart"/>
      <w:r w:rsidR="00EE6BB4">
        <w:t>falls</w:t>
      </w:r>
      <w:proofErr w:type="gramEnd"/>
      <w:r w:rsidR="00EE6BB4">
        <w:t xml:space="preserve"> completely </w:t>
      </w:r>
      <w:r w:rsidR="004E3964">
        <w:t xml:space="preserve">within each template pixel.  </w:t>
      </w:r>
      <w:r>
        <w:t>The s</w:t>
      </w:r>
      <w:r w:rsidR="004E3964">
        <w:t>ource pixel type and nodata value</w:t>
      </w:r>
      <w:r>
        <w:t xml:space="preserve"> will be maintained.</w:t>
      </w:r>
    </w:p>
    <w:p w:rsidR="002729B8" w:rsidRDefault="00EE6BB4" w:rsidP="009322D2">
      <w:pPr>
        <w:pStyle w:val="ListNumber"/>
      </w:pPr>
      <w:r>
        <w:t xml:space="preserve">If </w:t>
      </w:r>
      <w:r w:rsidR="002729B8">
        <w:t>aggregation is performed on the resulting layer, all of the reprojected source pixels that fall within a given template pixel are considered using the specified algorithm</w:t>
      </w:r>
      <w:r>
        <w:t>.  Currently these are:</w:t>
      </w:r>
      <w:r w:rsidR="002729B8">
        <w:t xml:space="preserve"> minimum,</w:t>
      </w:r>
      <w:r>
        <w:t xml:space="preserve"> maximum, mean or majority.  T</w:t>
      </w:r>
      <w:r w:rsidR="002729B8">
        <w:t>he resulting value is written to the</w:t>
      </w:r>
      <w:r>
        <w:t xml:space="preserve"> corresponding pixel location in the</w:t>
      </w:r>
      <w:r w:rsidR="002729B8">
        <w:t xml:space="preserve"> output raster.</w:t>
      </w:r>
    </w:p>
    <w:p w:rsidR="004B526E" w:rsidRPr="004D5D17" w:rsidRDefault="009322D2" w:rsidP="009322D2">
      <w:pPr>
        <w:pStyle w:val="BodyNoIndent"/>
      </w:pPr>
      <w:r>
        <w:rPr>
          <w:noProof/>
        </w:rPr>
        <w:lastRenderedPageBreak/>
        <w:drawing>
          <wp:inline distT="0" distB="0" distL="0" distR="0">
            <wp:extent cx="5286375" cy="2790825"/>
            <wp:effectExtent l="19050" t="0" r="9525" b="0"/>
            <wp:docPr id="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286375" cy="2790825"/>
                    </a:xfrm>
                    <a:prstGeom prst="rect">
                      <a:avLst/>
                    </a:prstGeom>
                    <a:noFill/>
                    <a:ln w="9525">
                      <a:noFill/>
                      <a:miter lim="800000"/>
                      <a:headEnd/>
                      <a:tailEnd/>
                    </a:ln>
                  </pic:spPr>
                </pic:pic>
              </a:graphicData>
            </a:graphic>
          </wp:inline>
        </w:drawing>
      </w:r>
    </w:p>
    <w:p w:rsidR="009656A6" w:rsidRPr="009322D2" w:rsidRDefault="009656A6" w:rsidP="009322D2">
      <w:pPr>
        <w:pStyle w:val="Heading3"/>
        <w:rPr>
          <w:rStyle w:val="EmphStrong"/>
        </w:rPr>
      </w:pPr>
      <w:bookmarkStart w:id="39" w:name="_Toc315364893"/>
      <w:r w:rsidRPr="009322D2">
        <w:rPr>
          <w:rStyle w:val="EmphStrong"/>
        </w:rPr>
        <w:t>Raster Format Converter</w:t>
      </w:r>
      <w:bookmarkEnd w:id="39"/>
    </w:p>
    <w:p w:rsidR="00B25E9E" w:rsidRPr="00B25E9E" w:rsidRDefault="00B25E9E" w:rsidP="00B25E9E">
      <w:pPr>
        <w:pStyle w:val="BodyText"/>
      </w:pPr>
      <w:r w:rsidRPr="00B25E9E">
        <w:t xml:space="preserve">The </w:t>
      </w:r>
      <w:proofErr w:type="spellStart"/>
      <w:r w:rsidRPr="00B25E9E">
        <w:t>RasterFormatConverter</w:t>
      </w:r>
      <w:proofErr w:type="spellEnd"/>
      <w:r w:rsidRPr="00B25E9E">
        <w:t xml:space="preserve"> module allow</w:t>
      </w:r>
      <w:r w:rsidR="00EE6BB4">
        <w:t xml:space="preserve">s a user to easily convert between </w:t>
      </w:r>
      <w:r w:rsidRPr="00B25E9E">
        <w:t xml:space="preserve">raster </w:t>
      </w:r>
      <w:r w:rsidR="00EE6BB4">
        <w:t xml:space="preserve">file types for a group of </w:t>
      </w:r>
      <w:proofErr w:type="spellStart"/>
      <w:r w:rsidR="00EE6BB4">
        <w:t>rasters</w:t>
      </w:r>
      <w:proofErr w:type="spellEnd"/>
      <w:r w:rsidRPr="00B25E9E">
        <w:t xml:space="preserve">. </w:t>
      </w:r>
      <w:r w:rsidR="00EE6BB4">
        <w:t xml:space="preserve">This group can be specified as either all the </w:t>
      </w:r>
      <w:proofErr w:type="spellStart"/>
      <w:r w:rsidR="00EE6BB4">
        <w:t>rasters</w:t>
      </w:r>
      <w:proofErr w:type="spellEnd"/>
      <w:r w:rsidR="00EE6BB4">
        <w:t xml:space="preserve"> in a single directory or the </w:t>
      </w:r>
      <w:proofErr w:type="spellStart"/>
      <w:r w:rsidR="00EE6BB4">
        <w:t>rasters</w:t>
      </w:r>
      <w:proofErr w:type="spellEnd"/>
      <w:r w:rsidR="00EE6BB4">
        <w:t xml:space="preserve"> specified in a single MDS file (see below).  </w:t>
      </w:r>
      <w:r w:rsidRPr="00B25E9E">
        <w:t>All outputs will be sent to a folder named "</w:t>
      </w:r>
      <w:proofErr w:type="spellStart"/>
      <w:r w:rsidRPr="00B25E9E">
        <w:t>ConvertedRasters</w:t>
      </w:r>
      <w:proofErr w:type="spellEnd"/>
      <w:r w:rsidRPr="00B25E9E">
        <w:t xml:space="preserve">" (followed by an underscore and a number corresponding to the run sequence of the module) within the user’s current </w:t>
      </w:r>
      <w:proofErr w:type="spellStart"/>
      <w:r w:rsidRPr="00B25E9E">
        <w:t>VisTrail’s</w:t>
      </w:r>
      <w:proofErr w:type="spellEnd"/>
      <w:r w:rsidRPr="00B25E9E">
        <w:t xml:space="preserve"> session folder.</w:t>
      </w:r>
      <w:r w:rsidR="0072356F">
        <w:t xml:space="preserve">  Typically this module will be used within a workflow to convert the </w:t>
      </w:r>
      <w:proofErr w:type="spellStart"/>
      <w:r w:rsidR="0072356F">
        <w:t>geotiff</w:t>
      </w:r>
      <w:proofErr w:type="spellEnd"/>
      <w:r w:rsidR="0072356F">
        <w:t xml:space="preserve"> format used by the rest of the modules to the </w:t>
      </w:r>
      <w:proofErr w:type="spellStart"/>
      <w:proofErr w:type="gramStart"/>
      <w:r w:rsidR="0072356F">
        <w:t>ascii</w:t>
      </w:r>
      <w:proofErr w:type="spellEnd"/>
      <w:proofErr w:type="gramEnd"/>
      <w:r w:rsidR="0072356F">
        <w:t xml:space="preserve"> format needed by Maxent.</w:t>
      </w:r>
      <w:r w:rsidR="00EE6BB4">
        <w:t xml:space="preserve">  But the following file formats are accepted for both inputs and outputs: </w:t>
      </w:r>
      <w:r w:rsidR="00EE6BB4" w:rsidRPr="00EE6BB4">
        <w:t>Arc/Info ASCII Grid, ESRI BIL, ERDAS Imagine, and JPEG</w:t>
      </w:r>
      <w:r w:rsidR="00EE6BB4">
        <w:t xml:space="preserve"> and others</w:t>
      </w:r>
      <w:r w:rsidR="00EE6BB4" w:rsidRPr="00EE6BB4">
        <w:t>.</w:t>
      </w:r>
      <w:r w:rsidR="00EE6BB4">
        <w:t xml:space="preserve">  See the compiled by default options at </w:t>
      </w:r>
      <w:hyperlink r:id="rId46" w:history="1">
        <w:r w:rsidR="00EE6BB4" w:rsidRPr="00FD6851">
          <w:rPr>
            <w:rStyle w:val="Hyperlink"/>
          </w:rPr>
          <w:t>http://www.gdal.org/formats_list.html</w:t>
        </w:r>
      </w:hyperlink>
      <w:r w:rsidR="00EE6BB4">
        <w:t xml:space="preserve"> for a complete list of the accepted file types.</w:t>
      </w:r>
    </w:p>
    <w:p w:rsidR="00B25E9E" w:rsidRPr="00B25E9E" w:rsidRDefault="00B25E9E" w:rsidP="00B25E9E">
      <w:pPr>
        <w:pStyle w:val="BodyText"/>
      </w:pPr>
    </w:p>
    <w:p w:rsidR="001F4B36" w:rsidRDefault="001F4B36" w:rsidP="00F67683">
      <w:pPr>
        <w:pStyle w:val="TOC2"/>
        <w:ind w:left="0"/>
        <w:rPr>
          <w:rFonts w:ascii="Times New Roman" w:hAnsi="Times New Roman"/>
        </w:rPr>
      </w:pPr>
    </w:p>
    <w:p w:rsidR="001F4B36" w:rsidRDefault="001F4B36" w:rsidP="007B7922">
      <w:pPr>
        <w:pStyle w:val="Heading2"/>
        <w:rPr>
          <w:kern w:val="32"/>
        </w:rPr>
      </w:pPr>
      <w:bookmarkStart w:id="40" w:name="_Toc315364894"/>
      <w:r>
        <w:rPr>
          <w:kern w:val="32"/>
        </w:rPr>
        <w:lastRenderedPageBreak/>
        <w:t>Pre-modeling Data Manipulation</w:t>
      </w:r>
      <w:bookmarkEnd w:id="40"/>
    </w:p>
    <w:p w:rsidR="00150EE3" w:rsidRDefault="001F4B36" w:rsidP="001F4B36">
      <w:pPr>
        <w:pStyle w:val="BodyText"/>
        <w:ind w:firstLine="0"/>
      </w:pPr>
      <w:r>
        <w:rPr>
          <w:rFonts w:ascii="Arial Narrow" w:hAnsi="Arial Narrow"/>
          <w:b/>
          <w:bCs/>
          <w:kern w:val="32"/>
          <w:sz w:val="32"/>
          <w:szCs w:val="32"/>
        </w:rPr>
        <w:tab/>
      </w:r>
      <w:r>
        <w:t xml:space="preserve">Much of the remaining workflow uses a file format we devised called Merged Dataset or MDS.  This format combines the X, Y, response columns </w:t>
      </w:r>
      <w:commentRangeStart w:id="41"/>
      <w:r>
        <w:t>of</w:t>
      </w:r>
      <w:commentRangeEnd w:id="41"/>
      <w:r w:rsidR="00BD5ADD">
        <w:rPr>
          <w:rStyle w:val="CommentReference"/>
        </w:rPr>
        <w:commentReference w:id="41"/>
      </w:r>
      <w:r>
        <w:t xml:space="preserve"> the field data file with the pixel values extracted from the individual covariate </w:t>
      </w:r>
      <w:proofErr w:type="spellStart"/>
      <w:r>
        <w:t>rasters</w:t>
      </w:r>
      <w:proofErr w:type="spellEnd"/>
      <w:r>
        <w:t xml:space="preserve"> at each point.  In this regard it is similar to the Samples </w:t>
      </w:r>
      <w:proofErr w:type="gramStart"/>
      <w:r>
        <w:t>With</w:t>
      </w:r>
      <w:proofErr w:type="gramEnd"/>
      <w:r>
        <w:t xml:space="preserve"> Data (SWD) format used by Maxent.  The MDS format uses three header</w:t>
      </w:r>
      <w:r w:rsidR="00AB2AAA">
        <w:t xml:space="preserve"> </w:t>
      </w:r>
      <w:r>
        <w:t>lines to record and transmit additional pieces of information as well.  The first header line contains the short</w:t>
      </w:r>
      <w:r w:rsidR="00D70CBF">
        <w:t xml:space="preserve"> </w:t>
      </w:r>
      <w:r>
        <w:t xml:space="preserve">names for each covariate.  Additionally for categorical covariates the work _categorical is appended to the end of the name.  This will indicate to subsequent models how to treat this variable.  The second line in an MDS file contains zeros and ones which indicate whether to include or remove this covariate from subsequent models.  The third line contains a file path to the location of the raster used to extract values.  </w:t>
      </w:r>
    </w:p>
    <w:p w:rsidR="00150EE3" w:rsidRDefault="001F4B36" w:rsidP="00150EE3">
      <w:pPr>
        <w:pStyle w:val="BodyText"/>
      </w:pPr>
      <w:r>
        <w:t>In addition to the above items the MDS file stores a few bits of information about its provenance.  In</w:t>
      </w:r>
      <w:r w:rsidR="00150EE3">
        <w:t xml:space="preserve"> cell 1, 2 is the template used for the field data aggregate and weight.  In cell 2</w:t>
      </w:r>
      <w:proofErr w:type="gramStart"/>
      <w:r w:rsidR="00150EE3">
        <w:t>,2</w:t>
      </w:r>
      <w:proofErr w:type="gramEnd"/>
      <w:r w:rsidR="00150EE3">
        <w:t xml:space="preserve"> is the field data file used.  Cell 2, 3 contains the name of any selection applied to the MDS.  Cell 1</w:t>
      </w:r>
      <w:proofErr w:type="gramStart"/>
      <w:r w:rsidR="00150EE3">
        <w:t>,3</w:t>
      </w:r>
      <w:proofErr w:type="gramEnd"/>
      <w:r w:rsidR="00150EE3">
        <w:t xml:space="preserve"> contains the raster used for the PARC operation (this should always be identical to cell 1, 2).  Cell 2</w:t>
      </w:r>
      <w:proofErr w:type="gramStart"/>
      <w:r w:rsidR="00150EE3">
        <w:t>,3</w:t>
      </w:r>
      <w:proofErr w:type="gramEnd"/>
      <w:r w:rsidR="00150EE3">
        <w:t xml:space="preserve"> contains the folder that PARC output was saved to.</w:t>
      </w:r>
      <w:r w:rsidR="00EE6BB4">
        <w:t xml:space="preserve">  This info is used internally for display in subsequent models and is ignored otherwise.</w:t>
      </w:r>
    </w:p>
    <w:p w:rsidR="00166CD5" w:rsidRPr="00150EE3" w:rsidRDefault="00166CD5" w:rsidP="00150EE3">
      <w:pPr>
        <w:pStyle w:val="BodyText"/>
      </w:pPr>
    </w:p>
    <w:p w:rsidR="00445DE2" w:rsidRDefault="00166CD5" w:rsidP="001F4B36">
      <w:pPr>
        <w:pStyle w:val="BodyText"/>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extent cx="5133975" cy="3819525"/>
            <wp:effectExtent l="19050" t="0" r="9525" b="0"/>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cstate="print"/>
                    <a:srcRect/>
                    <a:stretch>
                      <a:fillRect/>
                    </a:stretch>
                  </pic:blipFill>
                  <pic:spPr bwMode="auto">
                    <a:xfrm>
                      <a:off x="0" y="0"/>
                      <a:ext cx="5133975" cy="3819525"/>
                    </a:xfrm>
                    <a:prstGeom prst="rect">
                      <a:avLst/>
                    </a:prstGeom>
                    <a:noFill/>
                    <a:ln w="9525">
                      <a:noFill/>
                      <a:miter lim="800000"/>
                      <a:headEnd/>
                      <a:tailEnd/>
                    </a:ln>
                  </pic:spPr>
                </pic:pic>
              </a:graphicData>
            </a:graphic>
          </wp:inline>
        </w:drawing>
      </w:r>
    </w:p>
    <w:p w:rsidR="001F4B36" w:rsidRPr="00166CD5" w:rsidRDefault="001F4B36" w:rsidP="00166CD5">
      <w:pPr>
        <w:pStyle w:val="Heading3"/>
        <w:rPr>
          <w:rStyle w:val="EmphStrong"/>
        </w:rPr>
      </w:pPr>
      <w:bookmarkStart w:id="42" w:name="_Toc315364895"/>
      <w:proofErr w:type="gramStart"/>
      <w:r w:rsidRPr="00166CD5">
        <w:rPr>
          <w:rStyle w:val="EmphStrong"/>
        </w:rPr>
        <w:t>Merged Dataset Builder.</w:t>
      </w:r>
      <w:bookmarkEnd w:id="42"/>
      <w:proofErr w:type="gramEnd"/>
    </w:p>
    <w:p w:rsidR="001F4B36" w:rsidRDefault="00815330" w:rsidP="001F4B36">
      <w:pPr>
        <w:pStyle w:val="BodyText"/>
      </w:pPr>
      <w:r>
        <w:t xml:space="preserve">Prior to subsequent data splitting, checking, and modeling the covariate </w:t>
      </w:r>
      <w:proofErr w:type="spellStart"/>
      <w:r>
        <w:t>rasters</w:t>
      </w:r>
      <w:proofErr w:type="spellEnd"/>
      <w:r>
        <w:t xml:space="preserve"> data at each of our field data points must be extracted.   </w:t>
      </w:r>
      <w:r w:rsidR="001F4B36" w:rsidRPr="001F4B36">
        <w:t xml:space="preserve">The Merged Data Set (MDS) Builder module </w:t>
      </w:r>
      <w:r>
        <w:t>performs this extraction and a</w:t>
      </w:r>
      <w:r w:rsidR="00EE6BB4">
        <w:t xml:space="preserve">dditionally </w:t>
      </w:r>
      <w:r>
        <w:t>can be used to</w:t>
      </w:r>
      <w:r w:rsidR="00EE6BB4">
        <w:t xml:space="preserve"> add background points </w:t>
      </w:r>
      <w:r>
        <w:t xml:space="preserve">to the output file.  A probability surface can also be used to determine the inclusion probability of having a background point assigned to a given pixel.   The output from the </w:t>
      </w:r>
      <w:proofErr w:type="spellStart"/>
      <w:r>
        <w:t>MDSBuilder</w:t>
      </w:r>
      <w:proofErr w:type="spellEnd"/>
      <w:r>
        <w:t xml:space="preserve"> module will be a </w:t>
      </w:r>
      <w:proofErr w:type="spellStart"/>
      <w:r>
        <w:t>csv</w:t>
      </w:r>
      <w:proofErr w:type="spellEnd"/>
      <w:r>
        <w:t xml:space="preserve"> in MDS format.  This format will be used as input and output for all of the subsequent before the actual model modules. </w:t>
      </w:r>
    </w:p>
    <w:p w:rsidR="00EE6BB4" w:rsidRPr="001F4B36" w:rsidRDefault="00EE6BB4" w:rsidP="001F4B36">
      <w:pPr>
        <w:pStyle w:val="BodyText"/>
      </w:pPr>
    </w:p>
    <w:p w:rsidR="00445DE2" w:rsidRDefault="00445DE2" w:rsidP="001F4B36">
      <w:pPr>
        <w:pStyle w:val="BodyText"/>
      </w:pPr>
    </w:p>
    <w:p w:rsidR="00166CD5" w:rsidRDefault="00166CD5" w:rsidP="00166CD5">
      <w:pPr>
        <w:pStyle w:val="Heading3"/>
        <w:rPr>
          <w:rStyle w:val="EmphStrong"/>
        </w:rPr>
      </w:pPr>
      <w:r>
        <w:rPr>
          <w:rFonts w:ascii="Times New Roman" w:hAnsi="Times New Roman"/>
          <w:bCs w:val="0"/>
          <w:noProof/>
        </w:rPr>
        <w:lastRenderedPageBreak/>
        <w:drawing>
          <wp:inline distT="0" distB="0" distL="0" distR="0">
            <wp:extent cx="4543425" cy="2962275"/>
            <wp:effectExtent l="19050" t="0" r="9525"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srcRect/>
                    <a:stretch>
                      <a:fillRect/>
                    </a:stretch>
                  </pic:blipFill>
                  <pic:spPr bwMode="auto">
                    <a:xfrm>
                      <a:off x="0" y="0"/>
                      <a:ext cx="4543425" cy="2962275"/>
                    </a:xfrm>
                    <a:prstGeom prst="rect">
                      <a:avLst/>
                    </a:prstGeom>
                    <a:noFill/>
                    <a:ln w="9525">
                      <a:noFill/>
                      <a:miter lim="800000"/>
                      <a:headEnd/>
                      <a:tailEnd/>
                    </a:ln>
                  </pic:spPr>
                </pic:pic>
              </a:graphicData>
            </a:graphic>
          </wp:inline>
        </w:drawing>
      </w:r>
    </w:p>
    <w:p w:rsidR="00942E26" w:rsidRPr="00166CD5" w:rsidRDefault="008D0CAE" w:rsidP="00166CD5">
      <w:pPr>
        <w:pStyle w:val="Heading3"/>
        <w:rPr>
          <w:rStyle w:val="EmphStrong"/>
        </w:rPr>
      </w:pPr>
      <w:bookmarkStart w:id="43" w:name="_Toc315364896"/>
      <w:proofErr w:type="spellStart"/>
      <w:proofErr w:type="gramStart"/>
      <w:r w:rsidRPr="00166CD5">
        <w:rPr>
          <w:rStyle w:val="EmphStrong"/>
        </w:rPr>
        <w:t>Model</w:t>
      </w:r>
      <w:r w:rsidR="00942E26" w:rsidRPr="00166CD5">
        <w:rPr>
          <w:rStyle w:val="EmphStrong"/>
        </w:rPr>
        <w:t>Selection</w:t>
      </w:r>
      <w:r w:rsidRPr="00166CD5">
        <w:rPr>
          <w:rStyle w:val="EmphStrong"/>
        </w:rPr>
        <w:t>Split</w:t>
      </w:r>
      <w:proofErr w:type="spellEnd"/>
      <w:r w:rsidRPr="00166CD5">
        <w:rPr>
          <w:rStyle w:val="EmphStrong"/>
        </w:rPr>
        <w:t xml:space="preserve"> </w:t>
      </w:r>
      <w:r w:rsidR="00942E26" w:rsidRPr="00166CD5">
        <w:rPr>
          <w:rStyle w:val="EmphStrong"/>
        </w:rPr>
        <w:t xml:space="preserve">and </w:t>
      </w:r>
      <w:proofErr w:type="spellStart"/>
      <w:r w:rsidR="00942E26" w:rsidRPr="00166CD5">
        <w:rPr>
          <w:rStyle w:val="EmphStrong"/>
        </w:rPr>
        <w:t>ModelEvaluationSplit</w:t>
      </w:r>
      <w:proofErr w:type="spellEnd"/>
      <w:r w:rsidR="00942E26" w:rsidRPr="00166CD5">
        <w:rPr>
          <w:rStyle w:val="EmphStrong"/>
        </w:rPr>
        <w:t>.</w:t>
      </w:r>
      <w:bookmarkEnd w:id="43"/>
      <w:proofErr w:type="gramEnd"/>
    </w:p>
    <w:p w:rsidR="005D7876" w:rsidRDefault="00942E26" w:rsidP="005D7876">
      <w:pPr>
        <w:pStyle w:val="BodyText"/>
      </w:pPr>
      <w:r w:rsidRPr="00150EE3">
        <w:t xml:space="preserve">The </w:t>
      </w:r>
      <w:proofErr w:type="spellStart"/>
      <w:r>
        <w:t>ModelEvaluationSplit</w:t>
      </w:r>
      <w:proofErr w:type="spellEnd"/>
      <w:r w:rsidRPr="00150EE3">
        <w:t xml:space="preserve"> module provides the opportunity to</w:t>
      </w:r>
      <w:r>
        <w:t xml:space="preserve"> reserve a specified portion of the data for producing and reporting evaluation metrics on an independent test set following model exploration and selection</w:t>
      </w:r>
      <w:r w:rsidRPr="00150EE3">
        <w:t>.</w:t>
      </w:r>
      <w:r>
        <w:t xml:space="preserve">  The </w:t>
      </w:r>
      <w:proofErr w:type="spellStart"/>
      <w:r>
        <w:t>ModelEvaluationSplit</w:t>
      </w:r>
      <w:proofErr w:type="spellEnd"/>
      <w:r>
        <w:t xml:space="preserve"> must be applied before the </w:t>
      </w:r>
      <w:proofErr w:type="spellStart"/>
      <w:r>
        <w:t>CovariateCorrelationAndSelection</w:t>
      </w:r>
      <w:proofErr w:type="spellEnd"/>
      <w:r>
        <w:t xml:space="preserve"> module.  The nearly identical </w:t>
      </w:r>
      <w:proofErr w:type="spellStart"/>
      <w:r>
        <w:t>ModelSelectionSplit</w:t>
      </w:r>
      <w:proofErr w:type="spellEnd"/>
      <w:r>
        <w:t xml:space="preserve"> reserves a portion of the data from the model fitting process but reports the evaluation metrics on all models not just the those selected as the final models to be reported i</w:t>
      </w:r>
      <w:r w:rsidR="007360CB">
        <w:t>n the analysis.  This module should be placed</w:t>
      </w:r>
      <w:r>
        <w:t xml:space="preserve"> directly before the </w:t>
      </w:r>
      <w:proofErr w:type="spellStart"/>
      <w:r>
        <w:t>CovariateCorrelationAndSelection</w:t>
      </w:r>
      <w:proofErr w:type="spellEnd"/>
      <w:r>
        <w:t xml:space="preserve">.  If both a </w:t>
      </w:r>
      <w:proofErr w:type="spellStart"/>
      <w:r>
        <w:t>ModelEvaluationSplit</w:t>
      </w:r>
      <w:proofErr w:type="spellEnd"/>
      <w:r>
        <w:t xml:space="preserve"> and a </w:t>
      </w:r>
      <w:proofErr w:type="spellStart"/>
      <w:r>
        <w:t>ModelSelectionSplit</w:t>
      </w:r>
      <w:proofErr w:type="spellEnd"/>
      <w:r>
        <w:t xml:space="preserve"> are specified then the training portion of the </w:t>
      </w:r>
      <w:proofErr w:type="spellStart"/>
      <w:r>
        <w:t>ModelEvalu</w:t>
      </w:r>
      <w:r w:rsidR="00740EA9">
        <w:t>a</w:t>
      </w:r>
      <w:r>
        <w:t>tionSplit</w:t>
      </w:r>
      <w:proofErr w:type="spellEnd"/>
      <w:r>
        <w:t xml:space="preserve"> will be further partitioned by the </w:t>
      </w:r>
      <w:proofErr w:type="spellStart"/>
      <w:r>
        <w:t>ModelSelectionSplit</w:t>
      </w:r>
      <w:proofErr w:type="spellEnd"/>
      <w:r>
        <w:t xml:space="preserve"> thus the </w:t>
      </w:r>
      <w:proofErr w:type="spellStart"/>
      <w:r>
        <w:t>ModelEva</w:t>
      </w:r>
      <w:r w:rsidR="00740EA9">
        <w:t>lu</w:t>
      </w:r>
      <w:r>
        <w:t>ationSplit</w:t>
      </w:r>
      <w:proofErr w:type="spellEnd"/>
      <w:r>
        <w:t xml:space="preserve"> should come first in the workflow.  Both of these algorithms stratify the splits by the response.  That is, the ratio of presence to absence points should be nearly equal in the testing and training split.</w:t>
      </w:r>
      <w:r w:rsidRPr="00150EE3">
        <w:t xml:space="preserve"> </w:t>
      </w:r>
      <w:r>
        <w:t xml:space="preserve"> If a </w:t>
      </w:r>
      <w:proofErr w:type="spellStart"/>
      <w:r>
        <w:t>ModelSelectionSplit</w:t>
      </w:r>
      <w:proofErr w:type="spellEnd"/>
      <w:r>
        <w:t xml:space="preserve"> is included evaluation metrics applied to the reserved data will be reported in the textual output, model evaluation plots including AUC plots as well as the across model plots and </w:t>
      </w:r>
      <w:r w:rsidR="008D0CAE">
        <w:t xml:space="preserve">the </w:t>
      </w:r>
      <w:proofErr w:type="spellStart"/>
      <w:r>
        <w:t>csv</w:t>
      </w:r>
      <w:proofErr w:type="spellEnd"/>
      <w:r w:rsidR="008D0CAE">
        <w:t>.</w:t>
      </w:r>
      <w:r>
        <w:t xml:space="preserve">  Both of these </w:t>
      </w:r>
      <w:r>
        <w:lastRenderedPageBreak/>
        <w:t xml:space="preserve">modules ignore background points and treat all observations with values greater than 0 as presence for the purpose of stratification by response. </w:t>
      </w:r>
      <w:r w:rsidRPr="00150EE3">
        <w:t xml:space="preserve"> </w:t>
      </w:r>
      <w:r w:rsidR="00B7737C">
        <w:t xml:space="preserve">The decision of whether to use </w:t>
      </w:r>
      <w:r w:rsidR="005D7876">
        <w:t xml:space="preserve">the </w:t>
      </w:r>
      <w:proofErr w:type="spellStart"/>
      <w:r w:rsidR="005D7876">
        <w:t>ModelSelectionSplit</w:t>
      </w:r>
      <w:proofErr w:type="spellEnd"/>
      <w:r w:rsidR="005D7876">
        <w:t xml:space="preserve"> and\or </w:t>
      </w:r>
      <w:proofErr w:type="spellStart"/>
      <w:r w:rsidR="005D7876">
        <w:t>ModelEvaluationS</w:t>
      </w:r>
      <w:r w:rsidR="00B7737C">
        <w:t>plit</w:t>
      </w:r>
      <w:proofErr w:type="spellEnd"/>
      <w:r w:rsidR="00B7737C">
        <w:t xml:space="preserve"> </w:t>
      </w:r>
      <w:r w:rsidR="005D7876">
        <w:t xml:space="preserve">along with selection of an appropriate training proportion and ratio of presence to absences </w:t>
      </w:r>
      <w:r w:rsidR="00B7737C">
        <w:t xml:space="preserve">should be considered in light of the number of observations that are available, the number of predictors under consideration, </w:t>
      </w:r>
      <w:r w:rsidR="003D528F">
        <w:t xml:space="preserve">the number of factor levels for any categorical predictors, </w:t>
      </w:r>
      <w:r w:rsidR="00B7737C">
        <w:t xml:space="preserve">and the expected strength between predictors and the response.  </w:t>
      </w:r>
      <w:proofErr w:type="gramStart"/>
      <w:r w:rsidR="00B7737C">
        <w:t>If  the</w:t>
      </w:r>
      <w:proofErr w:type="gramEnd"/>
      <w:r w:rsidR="00B7737C">
        <w:t xml:space="preserve"> ratio of observations to predictors is small, less than 10 for example, </w:t>
      </w:r>
      <w:proofErr w:type="spellStart"/>
      <w:r w:rsidR="00B7737C">
        <w:t>ModelSelectionCrossValidation</w:t>
      </w:r>
      <w:proofErr w:type="spellEnd"/>
      <w:r w:rsidR="00B7737C">
        <w:t xml:space="preserve"> might be preferable.</w:t>
      </w:r>
      <w:r w:rsidR="005D7876">
        <w:t xml:space="preserve"> One should be extremely cautious in both the use of categorical predictors with many levels and the decision to split the data when such predictors are desired.  Any factor levels found in a test split or fold (in cross-validation</w:t>
      </w:r>
      <w:proofErr w:type="gramStart"/>
      <w:r w:rsidR="005D7876">
        <w:t>)  that</w:t>
      </w:r>
      <w:proofErr w:type="gramEnd"/>
      <w:r w:rsidR="005D7876">
        <w:t xml:space="preserve"> was not present in the corresponding training data will result in model failure. </w:t>
      </w:r>
      <w:r w:rsidR="00B7737C">
        <w:t xml:space="preserve">  </w:t>
      </w:r>
    </w:p>
    <w:p w:rsidR="008D0CAE" w:rsidRPr="00E54DD8" w:rsidRDefault="008D0CAE" w:rsidP="00D47B49">
      <w:pPr>
        <w:pStyle w:val="Heading3"/>
        <w:rPr>
          <w:rStyle w:val="EmphStrong"/>
        </w:rPr>
      </w:pPr>
      <w:bookmarkStart w:id="44" w:name="_Toc315364897"/>
      <w:proofErr w:type="spellStart"/>
      <w:r w:rsidRPr="00E54DD8">
        <w:rPr>
          <w:rStyle w:val="EmphStrong"/>
        </w:rPr>
        <w:t>ModelSelectionCrossValidation</w:t>
      </w:r>
      <w:bookmarkEnd w:id="44"/>
      <w:proofErr w:type="spellEnd"/>
    </w:p>
    <w:p w:rsidR="008D0CAE" w:rsidRDefault="008D0CAE" w:rsidP="008D0CAE">
      <w:pPr>
        <w:pStyle w:val="BodyText"/>
        <w:ind w:firstLine="0"/>
      </w:pPr>
      <w:r w:rsidRPr="00150EE3">
        <w:t>The</w:t>
      </w:r>
      <w:r>
        <w:t xml:space="preserve"> </w:t>
      </w:r>
      <w:proofErr w:type="spellStart"/>
      <w:r>
        <w:t>ModelSelectionCrossValidation</w:t>
      </w:r>
      <w:proofErr w:type="spellEnd"/>
      <w:r>
        <w:t xml:space="preserve"> module provides </w:t>
      </w:r>
      <w:r w:rsidR="00153B02">
        <w:t>another tool for comparing models</w:t>
      </w:r>
      <w:r>
        <w:t xml:space="preserve"> by splitting the field data observations into cross validation folds.  This should not be used with the </w:t>
      </w:r>
      <w:proofErr w:type="spellStart"/>
      <w:r>
        <w:t>ModelSelectionSplit</w:t>
      </w:r>
      <w:proofErr w:type="spellEnd"/>
      <w:r>
        <w:t xml:space="preserve"> but can be used with the </w:t>
      </w:r>
      <w:proofErr w:type="spellStart"/>
      <w:r>
        <w:t>ModelEvaluationSplit</w:t>
      </w:r>
      <w:proofErr w:type="spellEnd"/>
      <w:r>
        <w:t xml:space="preserve"> in which case only the tra</w:t>
      </w:r>
      <w:r w:rsidR="00740EA9">
        <w:t xml:space="preserve">ining portion of the </w:t>
      </w:r>
      <w:proofErr w:type="spellStart"/>
      <w:r w:rsidR="00740EA9">
        <w:t>ModelEvalu</w:t>
      </w:r>
      <w:r>
        <w:t>ationSplit</w:t>
      </w:r>
      <w:proofErr w:type="spellEnd"/>
      <w:r>
        <w:t xml:space="preserve"> is partitioned into folds.  If specified then the individual models will fit a model using all of the data and report this as the training results.  Following the model fitting step sub</w:t>
      </w:r>
      <w:r w:rsidR="00E54DD8">
        <w:t>-</w:t>
      </w:r>
      <w:r>
        <w:t xml:space="preserve">models with </w:t>
      </w:r>
      <w:proofErr w:type="gramStart"/>
      <w:r>
        <w:t>be</w:t>
      </w:r>
      <w:proofErr w:type="gramEnd"/>
      <w:r>
        <w:t xml:space="preserve"> fit to each set of n-1 folds and then evaluation metrics calculated on the remaining fol</w:t>
      </w:r>
      <w:r w:rsidR="00153B02">
        <w:t>d.  These will show up as box plots</w:t>
      </w:r>
      <w:r>
        <w:t xml:space="preserve"> in the AUC plot, means and standard deviations are reported in textual output and box plots in across model comparison plots.  Evaluation metrics for each individual fold are reported in the across model comparison </w:t>
      </w:r>
      <w:proofErr w:type="spellStart"/>
      <w:r>
        <w:t>csv</w:t>
      </w:r>
      <w:proofErr w:type="spellEnd"/>
      <w:r>
        <w:t xml:space="preserve">.  The cross validation method incorporated here was originally written for evaluation of MARS models by </w:t>
      </w:r>
      <w:proofErr w:type="spellStart"/>
      <w:r>
        <w:t>Leathwick</w:t>
      </w:r>
      <w:proofErr w:type="spellEnd"/>
      <w:r>
        <w:t xml:space="preserve"> </w:t>
      </w:r>
      <w:proofErr w:type="gramStart"/>
      <w:r>
        <w:t>et</w:t>
      </w:r>
      <w:proofErr w:type="gramEnd"/>
      <w:r>
        <w:t xml:space="preserve">. </w:t>
      </w:r>
      <w:proofErr w:type="gramStart"/>
      <w:r>
        <w:t>al. 2006.</w:t>
      </w:r>
      <w:proofErr w:type="gramEnd"/>
      <w:r>
        <w:t xml:space="preserve">  The current implementation does not attempt any sort of model averaging but rather is only used for calculation of evaluation metrics.  The </w:t>
      </w:r>
      <w:proofErr w:type="spellStart"/>
      <w:r>
        <w:t>ModelSelectionCrossValidation</w:t>
      </w:r>
      <w:proofErr w:type="spellEnd"/>
      <w:r>
        <w:t xml:space="preserve"> module makes better use of data </w:t>
      </w:r>
      <w:r>
        <w:lastRenderedPageBreak/>
        <w:t xml:space="preserve">then the </w:t>
      </w:r>
      <w:proofErr w:type="spellStart"/>
      <w:r>
        <w:t>ModelSelectionSplit</w:t>
      </w:r>
      <w:proofErr w:type="spellEnd"/>
      <w:r>
        <w:t xml:space="preserve"> as it uses all of the data to fit the final model but can be substantially more time consuming.   </w:t>
      </w:r>
    </w:p>
    <w:p w:rsidR="00153B02" w:rsidRDefault="008D0CAE" w:rsidP="00153B02">
      <w:pPr>
        <w:pStyle w:val="BodyText"/>
      </w:pPr>
      <w:r>
        <w:t xml:space="preserve">Under most circumstances the cross validation evaluation metrics reported by this module do not indicate how the the model might perform if applied to an independent set of data but rather are to be used only for model selection purposes.  The first issue is that when cross validation is applied any feature selection based on the relationship between the response and the predictors must be carried out on each cross validation training set.  The </w:t>
      </w:r>
      <w:proofErr w:type="spellStart"/>
      <w:r>
        <w:t>CovariateCorrelationAndSelection</w:t>
      </w:r>
      <w:proofErr w:type="spellEnd"/>
      <w:r>
        <w:t xml:space="preserve"> module includes an exploration of the relationship between the predictors and the response and thus would need to be carried out for each for each cross validation training set.  The second issue is that it is invalid to use an evaluation metric for model selection and then report that metric for only the best performing model without acknowledgement to the total number of models that were considered and the r</w:t>
      </w:r>
      <w:r w:rsidR="00153B02">
        <w:t>ange of the evaluation metrics.</w:t>
      </w:r>
      <w:r>
        <w:t xml:space="preserve"> </w:t>
      </w:r>
      <w:r w:rsidR="00153B02">
        <w:t xml:space="preserve"> One should be extremely cautious in both the use of categorical predictors with many levels and the decision to split the data when such predictors are desired.  Any factor levels found in a fold (in cross-validation</w:t>
      </w:r>
      <w:proofErr w:type="gramStart"/>
      <w:r w:rsidR="00153B02">
        <w:t>)  that</w:t>
      </w:r>
      <w:proofErr w:type="gramEnd"/>
      <w:r w:rsidR="00153B02">
        <w:t xml:space="preserve"> was not present in the corresponding training data will result in model failure.  This issue is exacerbated in </w:t>
      </w:r>
      <w:proofErr w:type="spellStart"/>
      <w:r w:rsidR="00153B02">
        <w:t>ModelSelectionCrossValidation</w:t>
      </w:r>
      <w:proofErr w:type="spellEnd"/>
      <w:r w:rsidR="00153B02">
        <w:t xml:space="preserve"> because splitting the data into n folds will allow n opportunities for failure in contrast to the </w:t>
      </w:r>
      <w:proofErr w:type="spellStart"/>
      <w:r w:rsidR="00153B02">
        <w:t>ModelSelectionSplit</w:t>
      </w:r>
      <w:proofErr w:type="spellEnd"/>
      <w:r w:rsidR="00153B02">
        <w:t xml:space="preserve"> which only has 1 opportunity for failure.     </w:t>
      </w:r>
    </w:p>
    <w:p w:rsidR="00153B02" w:rsidRDefault="00153B02" w:rsidP="00E54DD8">
      <w:pPr>
        <w:pStyle w:val="BodyText"/>
      </w:pPr>
    </w:p>
    <w:p w:rsidR="008D0CAE" w:rsidRPr="00150EE3" w:rsidRDefault="008D0CAE" w:rsidP="00153B02">
      <w:pPr>
        <w:pStyle w:val="BodyText"/>
      </w:pPr>
      <w:r>
        <w:t>A trade-off exists in selecting the number of folds to use fo</w:t>
      </w:r>
      <w:r w:rsidR="00153B02">
        <w:t>r cross validation.  When the number of folds</w:t>
      </w:r>
      <w:r>
        <w:t xml:space="preserve"> is close to the total number of observations the prediction error is nearly unbiased as the cross validation sample size is nearly equal to the total sample size but because the training sets are nearly identical in this case variance of the prediction error can be quite high (Hastie et. al 2009).  </w:t>
      </w:r>
    </w:p>
    <w:p w:rsidR="008D0CAE" w:rsidRDefault="008D0CAE"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5226050" cy="2901950"/>
            <wp:effectExtent l="1905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cstate="print"/>
                    <a:srcRect/>
                    <a:stretch>
                      <a:fillRect/>
                    </a:stretch>
                  </pic:blipFill>
                  <pic:spPr bwMode="auto">
                    <a:xfrm>
                      <a:off x="0" y="0"/>
                      <a:ext cx="5226050" cy="2901950"/>
                    </a:xfrm>
                    <a:prstGeom prst="rect">
                      <a:avLst/>
                    </a:prstGeom>
                    <a:noFill/>
                    <a:ln w="9525">
                      <a:noFill/>
                      <a:miter lim="800000"/>
                      <a:headEnd/>
                      <a:tailEnd/>
                    </a:ln>
                  </pic:spPr>
                </pic:pic>
              </a:graphicData>
            </a:graphic>
          </wp:inline>
        </w:drawing>
      </w:r>
    </w:p>
    <w:p w:rsidR="00166CD5" w:rsidRPr="00166CD5" w:rsidRDefault="00166CD5" w:rsidP="00166CD5">
      <w:pPr>
        <w:pStyle w:val="Heading3"/>
        <w:rPr>
          <w:rStyle w:val="EmphStrong"/>
        </w:rPr>
      </w:pPr>
      <w:bookmarkStart w:id="45" w:name="_Toc315364898"/>
      <w:proofErr w:type="spellStart"/>
      <w:r w:rsidRPr="00166CD5">
        <w:rPr>
          <w:rStyle w:val="EmphStrong"/>
        </w:rPr>
        <w:t>CovariateCorrelationAndSelection</w:t>
      </w:r>
      <w:bookmarkEnd w:id="45"/>
      <w:proofErr w:type="spellEnd"/>
    </w:p>
    <w:p w:rsidR="008D0CAE" w:rsidRPr="00150EE3" w:rsidRDefault="008D0CAE" w:rsidP="008D0CAE">
      <w:pPr>
        <w:pStyle w:val="BodyText"/>
      </w:pPr>
      <w:r w:rsidRPr="00150EE3">
        <w:t xml:space="preserve">The </w:t>
      </w:r>
      <w:proofErr w:type="spellStart"/>
      <w:r w:rsidRPr="00150EE3">
        <w:t>CovariateCorrelationAndSelection</w:t>
      </w:r>
      <w:proofErr w:type="spellEnd"/>
      <w:r w:rsidRPr="00150EE3">
        <w:t xml:space="preserve"> view provides a breakpoint in the modeling workflow for the user to assess how well each variable explains the distribution of the sampled data points and to remove any variables that may exhibit high correlation with others. </w:t>
      </w:r>
    </w:p>
    <w:p w:rsidR="00BD5ADD" w:rsidRDefault="00BD5ADD" w:rsidP="00BD5ADD">
      <w:pPr>
        <w:pStyle w:val="BodyText"/>
        <w:rPr>
          <w:ins w:id="46" w:author="mtalbert" w:date="2012-10-15T08:54:00Z"/>
        </w:rPr>
      </w:pPr>
      <w:ins w:id="47" w:author="mtalbert" w:date="2012-10-15T08:54:00Z">
        <w:r w:rsidRPr="00150EE3">
          <w:t>The display shows the</w:t>
        </w:r>
        <w:r>
          <w:t xml:space="preserve"> </w:t>
        </w:r>
        <w:r w:rsidRPr="00E54DD8">
          <w:rPr>
            <w:rStyle w:val="Emphasis"/>
          </w:rPr>
          <w:t>n</w:t>
        </w:r>
        <w:r>
          <w:t xml:space="preserve"> variables that have the highest total number of correlations above a threshold with other predictors using the maximum of the Pearson, Spearman and Kendall coefficient. </w:t>
        </w:r>
        <w:r w:rsidRPr="00150EE3">
          <w:t>The column heading over each variable displays the number of other variables with which the environmental predictor is correlated</w:t>
        </w:r>
        <w:r>
          <w:t xml:space="preserve"> using the user supplied threshold which defaults to .7 along with the percent of data, if </w:t>
        </w:r>
        <w:proofErr w:type="gramStart"/>
        <w:r>
          <w:t>any, that</w:t>
        </w:r>
        <w:proofErr w:type="gramEnd"/>
        <w:r>
          <w:t xml:space="preserve"> is missing for that predictor</w:t>
        </w:r>
        <w:r w:rsidRPr="00150EE3">
          <w:t>.</w:t>
        </w:r>
        <w:r>
          <w:t xml:space="preserve">  Radio buttons are available to limit the display and correlation calculations to any </w:t>
        </w:r>
      </w:ins>
      <w:ins w:id="48" w:author="mtalbert" w:date="2012-10-15T08:57:00Z">
        <w:r>
          <w:t xml:space="preserve">logical </w:t>
        </w:r>
      </w:ins>
      <w:ins w:id="49" w:author="mtalbert" w:date="2012-10-15T08:54:00Z">
        <w:r>
          <w:t xml:space="preserve">combination of presence, absence, or background points. </w:t>
        </w:r>
        <w:r w:rsidRPr="00150EE3">
          <w:t xml:space="preserve"> </w:t>
        </w:r>
        <w:r>
          <w:t xml:space="preserve">The first column in the plot shows the relationship between the response and each predictor.  Row labels indicate the percent deviance explained in a </w:t>
        </w:r>
      </w:ins>
      <w:ins w:id="50" w:author="mtalbert" w:date="2012-10-15T08:57:00Z">
        <w:r>
          <w:t xml:space="preserve">univariate </w:t>
        </w:r>
      </w:ins>
      <w:proofErr w:type="spellStart"/>
      <w:ins w:id="51" w:author="mtalbert" w:date="2012-10-15T08:54:00Z">
        <w:r>
          <w:t>GAM</w:t>
        </w:r>
        <w:proofErr w:type="spellEnd"/>
        <w:r>
          <w:t xml:space="preserve"> or </w:t>
        </w:r>
        <w:proofErr w:type="spellStart"/>
        <w:r>
          <w:t>GLM</w:t>
        </w:r>
        <w:proofErr w:type="spellEnd"/>
        <w:r>
          <w:t xml:space="preserve"> model depending on which could be fit.  For continuous predictors a smooth is added to show the relationship between the </w:t>
        </w:r>
        <w:r>
          <w:lastRenderedPageBreak/>
          <w:t>response and predictor.  The smooth and percent deviance</w:t>
        </w:r>
        <w:r w:rsidR="000A3DA4">
          <w:t xml:space="preserve"> explained </w:t>
        </w:r>
        <w:proofErr w:type="gramStart"/>
        <w:r w:rsidR="000A3DA4">
          <w:t>are</w:t>
        </w:r>
        <w:proofErr w:type="gramEnd"/>
        <w:r w:rsidR="000A3DA4">
          <w:t xml:space="preserve"> calculated using</w:t>
        </w:r>
        <w:r>
          <w:t xml:space="preserve"> a generalized additive model fit to the single predictor with a smoothing </w:t>
        </w:r>
        <w:proofErr w:type="spellStart"/>
        <w:r>
          <w:t>spline</w:t>
        </w:r>
        <w:proofErr w:type="spellEnd"/>
        <w:r>
          <w:t xml:space="preserve"> using 2 degrees of freedom if possible.  If the GAM fit fails a second degree </w:t>
        </w:r>
        <w:proofErr w:type="spellStart"/>
        <w:r>
          <w:t>glm</w:t>
        </w:r>
        <w:proofErr w:type="spellEnd"/>
        <w:r>
          <w:t xml:space="preserve"> is.   </w:t>
        </w:r>
      </w:ins>
    </w:p>
    <w:p w:rsidR="008D0CAE" w:rsidDel="00BD5ADD" w:rsidRDefault="008D0CAE" w:rsidP="008D0CAE">
      <w:pPr>
        <w:pStyle w:val="BodyText"/>
        <w:rPr>
          <w:del w:id="52" w:author="mtalbert" w:date="2012-10-15T08:54:00Z"/>
        </w:rPr>
      </w:pPr>
      <w:del w:id="53" w:author="mtalbert" w:date="2012-10-15T08:54:00Z">
        <w:r w:rsidRPr="00150EE3" w:rsidDel="00BD5ADD">
          <w:delText>The display shows the</w:delText>
        </w:r>
        <w:r w:rsidR="00E54DD8" w:rsidDel="00BD5ADD">
          <w:delText xml:space="preserve"> </w:delText>
        </w:r>
        <w:r w:rsidR="00E54DD8" w:rsidRPr="00E54DD8" w:rsidDel="00BD5ADD">
          <w:rPr>
            <w:rStyle w:val="Emphasis"/>
          </w:rPr>
          <w:delText>n</w:delText>
        </w:r>
        <w:r w:rsidDel="00BD5ADD">
          <w:delText xml:space="preserve"> variables that have the highest total number of correlations above a threshold with other predictors using the maximum of the Pearson, Spearman and Kendall coefficient. </w:delText>
        </w:r>
        <w:r w:rsidRPr="00150EE3" w:rsidDel="00BD5ADD">
          <w:delText>The column heading over each variable displays the number of other variables with which the environmental predictor is correlated</w:delText>
        </w:r>
        <w:r w:rsidDel="00BD5ADD">
          <w:delText xml:space="preserve"> using the user supplied threshold which defaults to .7</w:delText>
        </w:r>
        <w:r w:rsidRPr="00150EE3" w:rsidDel="00BD5ADD">
          <w:delText>.</w:delText>
        </w:r>
        <w:r w:rsidDel="00BD5ADD">
          <w:delText xml:space="preserve">  Radio buttons are available to limit the display and correlation calculations to any combination of presence, absence, or background points. </w:delText>
        </w:r>
        <w:r w:rsidRPr="00150EE3" w:rsidDel="00BD5ADD">
          <w:delText xml:space="preserve"> </w:delText>
        </w:r>
        <w:r w:rsidDel="00BD5ADD">
          <w:delText xml:space="preserve">The first column in the plot shows the relationship between the response and each predictor.  Row labels indicate the maximum of the Spearman and Pearson correlation coefficient and a locally weighted smooth has been added to help distinguish the nature of the relationship.  </w:delText>
        </w:r>
      </w:del>
    </w:p>
    <w:p w:rsidR="008D0CAE" w:rsidRDefault="008D0CAE" w:rsidP="008D0CAE">
      <w:pPr>
        <w:pStyle w:val="BodyText"/>
      </w:pPr>
      <w:r>
        <w:t xml:space="preserve">The remaining plots make up a </w:t>
      </w:r>
      <w:r w:rsidR="006C7FD6">
        <w:t>square</w:t>
      </w:r>
      <w:r>
        <w:t xml:space="preserve"> with histograms for each variable</w:t>
      </w:r>
      <w:r w:rsidRPr="00150EE3">
        <w:t xml:space="preserve"> displayed on the diagonal</w:t>
      </w:r>
      <w:r>
        <w:t>.  T</w:t>
      </w:r>
      <w:r w:rsidRPr="00150EE3">
        <w:t>heir respective graphical display and correlation with other variables can be found by locating the row/column intersection between each (above and below the diagonal).</w:t>
      </w:r>
      <w:r>
        <w:t xml:space="preserve">  The scatter</w:t>
      </w:r>
      <w:r w:rsidR="00E54DD8">
        <w:t xml:space="preserve"> </w:t>
      </w:r>
      <w:r>
        <w:t xml:space="preserve">plot along with a </w:t>
      </w:r>
      <w:del w:id="54" w:author="mtalbert" w:date="2012-10-15T08:59:00Z">
        <w:r w:rsidDel="00BD5ADD">
          <w:delText xml:space="preserve">locally weight </w:delText>
        </w:r>
      </w:del>
      <w:r>
        <w:t xml:space="preserve">smooth is shown below the diagonal.  Presence records are represented by red points, absence by </w:t>
      </w:r>
      <w:ins w:id="55" w:author="mtalbert" w:date="2012-10-24T10:28:00Z">
        <w:r w:rsidR="000A3DA4">
          <w:t>blue</w:t>
        </w:r>
      </w:ins>
      <w:del w:id="56" w:author="mtalbert" w:date="2012-10-24T10:28:00Z">
        <w:r w:rsidDel="000A3DA4">
          <w:delText>green</w:delText>
        </w:r>
      </w:del>
      <w:r>
        <w:t xml:space="preserve">, and background are yellow. </w:t>
      </w:r>
      <w:r w:rsidRPr="00150EE3">
        <w:t xml:space="preserve"> </w:t>
      </w:r>
      <w:r>
        <w:t xml:space="preserve">Above the diagonal is the correlation coefficient between the two predictors.  If Spearman or Kendall correlation coefficient is larger than the Pearson correlation coefficient then an </w:t>
      </w:r>
      <w:r w:rsidRPr="00E54DD8">
        <w:rPr>
          <w:rStyle w:val="Emphasis"/>
        </w:rPr>
        <w:t>s</w:t>
      </w:r>
      <w:r>
        <w:t xml:space="preserve"> or </w:t>
      </w:r>
      <w:r w:rsidRPr="00E54DD8">
        <w:rPr>
          <w:rStyle w:val="Emphasis"/>
        </w:rPr>
        <w:t>k</w:t>
      </w:r>
      <w:r>
        <w:t xml:space="preserve"> will show up in the bottom right corner of this box.</w:t>
      </w:r>
      <w:ins w:id="57" w:author="mtalbert" w:date="2012-10-24T10:29:00Z">
        <w:r w:rsidR="000A3DA4">
          <w:t xml:space="preserve">  The boxes are color coded using a heat scale </w:t>
        </w:r>
      </w:ins>
      <w:ins w:id="58" w:author="mtalbert" w:date="2012-10-24T10:30:00Z">
        <w:r w:rsidR="000A3DA4">
          <w:t xml:space="preserve">for correlations </w:t>
        </w:r>
      </w:ins>
      <w:ins w:id="59" w:author="mtalbert" w:date="2012-10-24T10:29:00Z">
        <w:r w:rsidR="000A3DA4">
          <w:t>from .6 to 1</w:t>
        </w:r>
      </w:ins>
      <w:ins w:id="60" w:author="mtalbert" w:date="2012-10-24T10:30:00Z">
        <w:r w:rsidR="000A3DA4">
          <w:t xml:space="preserve"> and the size of the label is also proportional to the magnitude of the correlation.  </w:t>
        </w:r>
      </w:ins>
      <w:r>
        <w:t xml:space="preserve">   </w:t>
      </w:r>
    </w:p>
    <w:p w:rsidR="008D0CAE" w:rsidRPr="00150EE3" w:rsidRDefault="008C7CDB" w:rsidP="008C7CDB">
      <w:pPr>
        <w:pStyle w:val="BodyNoIndent"/>
      </w:pPr>
      <w:commentRangeStart w:id="61"/>
      <w:r>
        <w:rPr>
          <w:noProof/>
        </w:rPr>
        <w:lastRenderedPageBreak/>
        <w:drawing>
          <wp:inline distT="0" distB="0" distL="0" distR="0">
            <wp:extent cx="6382385" cy="5587897"/>
            <wp:effectExtent l="19050" t="0" r="0" b="0"/>
            <wp:docPr id="7" name="Picture 1" descr="C:\temp\1\SNAGHTML29a8e9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1\SNAGHTML29a8e94f.PNG"/>
                    <pic:cNvPicPr>
                      <a:picLocks noChangeAspect="1" noChangeArrowheads="1"/>
                    </pic:cNvPicPr>
                  </pic:nvPicPr>
                  <pic:blipFill>
                    <a:blip r:embed="rId50" cstate="print"/>
                    <a:srcRect/>
                    <a:stretch>
                      <a:fillRect/>
                    </a:stretch>
                  </pic:blipFill>
                  <pic:spPr bwMode="auto">
                    <a:xfrm>
                      <a:off x="0" y="0"/>
                      <a:ext cx="6382385" cy="5587897"/>
                    </a:xfrm>
                    <a:prstGeom prst="rect">
                      <a:avLst/>
                    </a:prstGeom>
                    <a:noFill/>
                    <a:ln w="9525">
                      <a:noFill/>
                      <a:miter lim="800000"/>
                      <a:headEnd/>
                      <a:tailEnd/>
                    </a:ln>
                  </pic:spPr>
                </pic:pic>
              </a:graphicData>
            </a:graphic>
          </wp:inline>
        </w:drawing>
      </w:r>
      <w:commentRangeEnd w:id="61"/>
      <w:r w:rsidR="00B14216">
        <w:rPr>
          <w:rStyle w:val="CommentReference"/>
        </w:rPr>
        <w:commentReference w:id="61"/>
      </w:r>
    </w:p>
    <w:p w:rsidR="0072742F" w:rsidRDefault="008D0CAE" w:rsidP="008D0CAE">
      <w:pPr>
        <w:pStyle w:val="BodyText"/>
        <w:rPr>
          <w:ins w:id="62" w:author="mtalbert" w:date="2012-10-24T10:13:00Z"/>
        </w:rPr>
      </w:pPr>
      <w:r w:rsidRPr="00150EE3">
        <w:t xml:space="preserve">A user is provided with the opportunity to select a new set of the environmental predictor variables and “Update” the Covariate Correlation screen to investigate the relationships among the new variables selected. </w:t>
      </w:r>
      <w:r>
        <w:t xml:space="preserve"> </w:t>
      </w:r>
      <w:r w:rsidRPr="00150EE3">
        <w:t>Variables with a high degree of correlation with other variables should generally be unchecked in their respective radio buttons, and will be excluded from subsequent analysis steps in the model workflow.</w:t>
      </w:r>
      <w:r w:rsidR="001B7145">
        <w:t xml:space="preserve"> </w:t>
      </w:r>
      <w:moveToRangeStart w:id="63" w:author="mtalbert" w:date="2012-10-24T10:13:00Z" w:name="move338836961"/>
      <w:moveTo w:id="64" w:author="mtalbert" w:date="2012-10-24T10:13:00Z">
        <w:r w:rsidR="0072742F" w:rsidRPr="00150EE3">
          <w:t xml:space="preserve">Multiple iterations can be run at this screen, allowing the user to investigate the relationships among the environmental predictor variables and choose the most appropriate set to be </w:t>
        </w:r>
        <w:r w:rsidR="0072742F" w:rsidRPr="00150EE3">
          <w:lastRenderedPageBreak/>
          <w:t xml:space="preserve">used in the subsequent modeling. When the desired set of variables has been chosen, the “OK” button is selected and processing will resume in the </w:t>
        </w:r>
        <w:proofErr w:type="spellStart"/>
        <w:r w:rsidR="0072742F" w:rsidRPr="00150EE3">
          <w:t>VisTrails</w:t>
        </w:r>
        <w:proofErr w:type="spellEnd"/>
        <w:r w:rsidR="0072742F" w:rsidRPr="00150EE3">
          <w:t xml:space="preserve"> workflow</w:t>
        </w:r>
      </w:moveTo>
      <w:moveToRangeEnd w:id="63"/>
    </w:p>
    <w:p w:rsidR="00BD5ADD" w:rsidRDefault="001B7145" w:rsidP="008D0CAE">
      <w:pPr>
        <w:pStyle w:val="BodyText"/>
        <w:rPr>
          <w:ins w:id="65" w:author="mtalbert" w:date="2012-10-15T08:55:00Z"/>
        </w:rPr>
      </w:pPr>
      <w:del w:id="66" w:author="mtalbert" w:date="2012-10-15T08:56:00Z">
        <w:r w:rsidDel="00BD5ADD">
          <w:delText xml:space="preserve"> </w:delText>
        </w:r>
      </w:del>
      <w:ins w:id="67" w:author="mtalbert" w:date="2012-10-15T08:56:00Z">
        <w:r w:rsidR="00BD5ADD">
          <w:t xml:space="preserve"> A more detailed univariate examination is produced by clicking on the predictor name in the </w:t>
        </w:r>
      </w:ins>
      <w:ins w:id="68" w:author="mtalbert" w:date="2012-10-24T10:31:00Z">
        <w:r w:rsidR="000A3DA4">
          <w:t>covariate list</w:t>
        </w:r>
      </w:ins>
      <w:ins w:id="69" w:author="mtalbert" w:date="2012-10-15T08:56:00Z">
        <w:r w:rsidR="00BD5ADD">
          <w:t xml:space="preserve"> in the box at the left.  This predictor inspection can be used to visualize the spatial relationship between the predictor and the response or </w:t>
        </w:r>
      </w:ins>
      <w:ins w:id="70" w:author="mtalbert" w:date="2012-10-24T10:31:00Z">
        <w:r w:rsidR="000A3DA4">
          <w:t>spatial patterns of missing data</w:t>
        </w:r>
      </w:ins>
      <w:ins w:id="71" w:author="mtalbert" w:date="2012-10-15T08:56:00Z">
        <w:r w:rsidR="00BD5ADD">
          <w:t xml:space="preserve"> as well as to </w:t>
        </w:r>
      </w:ins>
      <w:ins w:id="72" w:author="mtalbert" w:date="2012-10-24T10:32:00Z">
        <w:r w:rsidR="000A3DA4">
          <w:t>examine the</w:t>
        </w:r>
      </w:ins>
      <w:ins w:id="73" w:author="mtalbert" w:date="2012-10-15T08:56:00Z">
        <w:r w:rsidR="00BD5ADD">
          <w:t xml:space="preserve"> univariate relationship between the predictor and the response.  </w:t>
        </w:r>
      </w:ins>
    </w:p>
    <w:p w:rsidR="006C3C8C" w:rsidRDefault="006C3C8C" w:rsidP="008D0CAE">
      <w:pPr>
        <w:pStyle w:val="BodyText"/>
        <w:rPr>
          <w:ins w:id="74" w:author="mtalbert" w:date="2012-10-23T16:04:00Z"/>
        </w:rPr>
      </w:pPr>
      <w:ins w:id="75" w:author="mtalbert" w:date="2012-10-23T16:04:00Z">
        <w:r>
          <w:t xml:space="preserve">This view is especially important for categorical predictors that one is considering </w:t>
        </w:r>
      </w:ins>
      <w:ins w:id="76" w:author="mtalbert" w:date="2012-10-23T16:05:00Z">
        <w:r>
          <w:t xml:space="preserve">which cannot be sorted using correlations with other predictors and thus do not appear in the </w:t>
        </w:r>
      </w:ins>
      <w:ins w:id="77" w:author="mtalbert" w:date="2012-10-23T16:06:00Z">
        <w:r>
          <w:t>covariate correlation and selection widget.</w:t>
        </w:r>
      </w:ins>
      <w:ins w:id="78" w:author="mtalbert" w:date="2012-10-23T16:04:00Z">
        <w:r>
          <w:t xml:space="preserve"> </w:t>
        </w:r>
      </w:ins>
      <w:ins w:id="79" w:author="mtalbert" w:date="2012-10-23T16:07:00Z">
        <w:r>
          <w:t>U</w:t>
        </w:r>
      </w:ins>
      <w:ins w:id="80" w:author="mtalbert" w:date="2012-10-23T16:04:00Z">
        <w:r>
          <w:t>nderrepresented categories can</w:t>
        </w:r>
      </w:ins>
      <w:ins w:id="81" w:author="mtalbert" w:date="2012-10-23T16:07:00Z">
        <w:r>
          <w:t xml:space="preserve"> cause problems in model fitting and break data partitioning evaluation metrics</w:t>
        </w:r>
      </w:ins>
      <w:ins w:id="82" w:author="mtalbert" w:date="2012-10-24T10:00:00Z">
        <w:r w:rsidR="000A3A0B">
          <w:t xml:space="preserve">.  The predictor inspector can be used to look at how many observations are available for fitting each category as well as the proportion of presence/absence or count for each </w:t>
        </w:r>
        <w:r w:rsidR="000A3A0B">
          <w:lastRenderedPageBreak/>
          <w:t xml:space="preserve">class.  Underrepresented classes </w:t>
        </w:r>
      </w:ins>
      <w:ins w:id="83" w:author="mtalbert" w:date="2012-10-24T10:02:00Z">
        <w:r w:rsidR="000A3A0B">
          <w:t>might</w:t>
        </w:r>
      </w:ins>
      <w:ins w:id="84" w:author="mtalbert" w:date="2012-10-24T10:00:00Z">
        <w:r w:rsidR="000A3A0B">
          <w:t xml:space="preserve"> need to be merged with other classes before models can be fit.  </w:t>
        </w:r>
      </w:ins>
      <w:ins w:id="85" w:author="mtalbert" w:date="2012-10-24T10:04:00Z">
        <w:r w:rsidR="000A3A0B">
          <w:rPr>
            <w:noProof/>
          </w:rPr>
          <w:drawing>
            <wp:inline distT="0" distB="0" distL="0" distR="0">
              <wp:extent cx="6112440" cy="6112440"/>
              <wp:effectExtent l="19050" t="0" r="2610" b="0"/>
              <wp:docPr id="3" name="Picture 1" descr="I:\VisTrails\WorkingFiles\workspace\NewOutput\bio_01_2008_2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WorkingFiles\workspace\NewOutput\bio_01_2008_2km.jpg"/>
                      <pic:cNvPicPr>
                        <a:picLocks noChangeAspect="1" noChangeArrowheads="1"/>
                      </pic:cNvPicPr>
                    </pic:nvPicPr>
                    <pic:blipFill>
                      <a:blip r:embed="rId51" cstate="print"/>
                      <a:srcRect/>
                      <a:stretch>
                        <a:fillRect/>
                      </a:stretch>
                    </pic:blipFill>
                    <pic:spPr bwMode="auto">
                      <a:xfrm>
                        <a:off x="0" y="0"/>
                        <a:ext cx="6113048" cy="6113048"/>
                      </a:xfrm>
                      <a:prstGeom prst="rect">
                        <a:avLst/>
                      </a:prstGeom>
                      <a:noFill/>
                      <a:ln w="9525">
                        <a:noFill/>
                        <a:miter lim="800000"/>
                        <a:headEnd/>
                        <a:tailEnd/>
                      </a:ln>
                    </pic:spPr>
                  </pic:pic>
                </a:graphicData>
              </a:graphic>
            </wp:inline>
          </w:drawing>
        </w:r>
      </w:ins>
    </w:p>
    <w:p w:rsidR="000A3A0B" w:rsidRDefault="000A3A0B" w:rsidP="008D0CAE">
      <w:pPr>
        <w:pStyle w:val="BodyText"/>
        <w:rPr>
          <w:ins w:id="86" w:author="mtalbert" w:date="2012-10-24T10:05:00Z"/>
        </w:rPr>
      </w:pPr>
      <w:ins w:id="87" w:author="mtalbert" w:date="2012-10-24T10:05:00Z">
        <w:r>
          <w:rPr>
            <w:noProof/>
          </w:rPr>
          <w:lastRenderedPageBreak/>
          <w:drawing>
            <wp:inline distT="0" distB="0" distL="0" distR="0">
              <wp:extent cx="5542506" cy="5542506"/>
              <wp:effectExtent l="19050" t="0" r="1044" b="0"/>
              <wp:docPr id="9" name="Picture 2" descr="I:\VisTrails\VisTrails_SAHM_x32_debug\VisTrails\vistrails\packages\TestingRCode2\TestSuite\AcrossModelPerformance\Debug10.15\romoveg_rc_categor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10.15\romoveg_rc_categorical.jpg"/>
                      <pic:cNvPicPr>
                        <a:picLocks noChangeAspect="1" noChangeArrowheads="1"/>
                      </pic:cNvPicPr>
                    </pic:nvPicPr>
                    <pic:blipFill>
                      <a:blip r:embed="rId52" cstate="print"/>
                      <a:srcRect/>
                      <a:stretch>
                        <a:fillRect/>
                      </a:stretch>
                    </pic:blipFill>
                    <pic:spPr bwMode="auto">
                      <a:xfrm>
                        <a:off x="0" y="0"/>
                        <a:ext cx="5543057" cy="5543057"/>
                      </a:xfrm>
                      <a:prstGeom prst="rect">
                        <a:avLst/>
                      </a:prstGeom>
                      <a:noFill/>
                      <a:ln w="9525">
                        <a:noFill/>
                        <a:miter lim="800000"/>
                        <a:headEnd/>
                        <a:tailEnd/>
                      </a:ln>
                    </pic:spPr>
                  </pic:pic>
                </a:graphicData>
              </a:graphic>
            </wp:inline>
          </w:drawing>
        </w:r>
      </w:ins>
    </w:p>
    <w:p w:rsidR="008D0CAE" w:rsidRPr="00150EE3" w:rsidRDefault="001B7145" w:rsidP="008D0CAE">
      <w:pPr>
        <w:pStyle w:val="BodyText"/>
      </w:pPr>
      <w:r>
        <w:t xml:space="preserve">Decisions about which of two correlated variables to remove can be based on many considerations including biological understanding about which is expected to exhibit an influence on the </w:t>
      </w:r>
      <w:proofErr w:type="gramStart"/>
      <w:r>
        <w:t>organism</w:t>
      </w:r>
      <w:proofErr w:type="gramEnd"/>
      <w:r>
        <w:t xml:space="preserve"> under consideration, the strength of the relationship between each predictor and response, and the number of other predictors with which each variable is also correlated.</w:t>
      </w:r>
    </w:p>
    <w:p w:rsidR="008D0CAE" w:rsidRPr="00150EE3" w:rsidRDefault="008D0CAE" w:rsidP="00F13DEA">
      <w:pPr>
        <w:pStyle w:val="BodyText"/>
      </w:pPr>
      <w:moveFromRangeStart w:id="88" w:author="mtalbert" w:date="2012-10-24T10:13:00Z" w:name="move338836961"/>
      <w:moveFrom w:id="89" w:author="mtalbert" w:date="2012-10-24T10:13:00Z">
        <w:r w:rsidRPr="00150EE3" w:rsidDel="0072742F">
          <w:t xml:space="preserve">Multiple iterations can be run at this screen, allowing the user to investigate the relationships among the environmental predictor variables and choose the most appropriate set to be used in the </w:t>
        </w:r>
        <w:r w:rsidRPr="00150EE3" w:rsidDel="0072742F">
          <w:lastRenderedPageBreak/>
          <w:t>subsequent modeling. When the desired set of variables has been chosen, the “OK” button is selected and processing will resume in the VisTrails workflow</w:t>
        </w:r>
      </w:moveFrom>
      <w:moveFromRangeEnd w:id="88"/>
      <w:del w:id="90" w:author="mtalbert" w:date="2012-10-15T08:56:00Z">
        <w:r w:rsidRPr="00150EE3" w:rsidDel="00BD5ADD">
          <w:delText>.</w:delText>
        </w:r>
        <w:r w:rsidR="00AF5089" w:rsidDel="00BD5ADD">
          <w:delText xml:space="preserve">  </w:delText>
        </w:r>
      </w:del>
      <w:ins w:id="91" w:author="mtalbert" w:date="2012-10-15T08:55:00Z">
        <w:r w:rsidR="00BD5ADD">
          <w:t xml:space="preserve"> </w:t>
        </w:r>
      </w:ins>
    </w:p>
    <w:p w:rsidR="008D0CAE" w:rsidRPr="00150EE3" w:rsidRDefault="008D0CAE" w:rsidP="008D0CAE">
      <w:pPr>
        <w:rPr>
          <w:sz w:val="24"/>
        </w:rPr>
      </w:pPr>
    </w:p>
    <w:p w:rsidR="004D13B4" w:rsidRPr="007B7922" w:rsidRDefault="00094790" w:rsidP="007B7922">
      <w:pPr>
        <w:pStyle w:val="Heading2"/>
        <w:rPr>
          <w:rStyle w:val="EmphStrong"/>
          <w:b/>
        </w:rPr>
      </w:pPr>
      <w:bookmarkStart w:id="92" w:name="_Toc315364899"/>
      <w:r w:rsidRPr="007B7922">
        <w:rPr>
          <w:rStyle w:val="EmphStrong"/>
          <w:b/>
        </w:rPr>
        <w:t>Modeling</w:t>
      </w:r>
      <w:bookmarkEnd w:id="92"/>
    </w:p>
    <w:p w:rsidR="004D13B4" w:rsidRDefault="004D13B4" w:rsidP="004D13B4">
      <w:pPr>
        <w:pStyle w:val="BodyText"/>
      </w:pPr>
      <w:r>
        <w:t xml:space="preserve">Currently five models are available in the SAHM package.  Maxent is used for modeling presence only data.   </w:t>
      </w:r>
      <w:r w:rsidR="00CF5898">
        <w:t>Generalized</w:t>
      </w:r>
      <w:r>
        <w:t xml:space="preserve"> Linear Model (GLM), Multivariate Adaptive </w:t>
      </w:r>
      <w:r w:rsidR="007B7922">
        <w:t>Regression</w:t>
      </w:r>
      <w:r>
        <w:t xml:space="preserve"> Splines (MARS), Boosted Regression Tree</w:t>
      </w:r>
      <w:r w:rsidR="00F30303">
        <w:t>,</w:t>
      </w:r>
      <w:r>
        <w:t xml:space="preserve"> and Random Forest are appropriate for fitting models to presence/absence data as well as</w:t>
      </w:r>
      <w:ins w:id="93" w:author="mtalbert" w:date="2012-10-15T10:55:00Z">
        <w:r w:rsidR="00D02894">
          <w:t xml:space="preserve"> presence-only data and </w:t>
        </w:r>
        <w:proofErr w:type="gramStart"/>
        <w:r w:rsidR="00D02894">
          <w:t>GLM,</w:t>
        </w:r>
        <w:proofErr w:type="gramEnd"/>
        <w:r w:rsidR="00D02894">
          <w:t xml:space="preserve"> MARS, and BRT can be used for</w:t>
        </w:r>
      </w:ins>
      <w:r>
        <w:t xml:space="preserve"> count data </w:t>
      </w:r>
      <w:ins w:id="94" w:author="mtalbert" w:date="2012-10-15T10:56:00Z">
        <w:r w:rsidR="00D02894">
          <w:t>as well</w:t>
        </w:r>
      </w:ins>
      <w:del w:id="95" w:author="mtalbert" w:date="2012-10-15T10:56:00Z">
        <w:r w:rsidDel="00D02894">
          <w:delText>all of these except Random Forest work</w:delText>
        </w:r>
      </w:del>
      <w:r>
        <w:t xml:space="preserve"> under the assumption that a count response can be modeled as </w:t>
      </w:r>
      <w:r w:rsidR="007B7922">
        <w:t>Poisson</w:t>
      </w:r>
      <w:r>
        <w:t xml:space="preserve">.  </w:t>
      </w:r>
      <w:del w:id="96" w:author="mtalbert" w:date="2012-10-15T10:57:00Z">
        <w:r w:rsidDel="00D02894">
          <w:delText xml:space="preserve">Random Forest </w:delText>
        </w:r>
      </w:del>
      <w:del w:id="97" w:author="mtalbert" w:date="2012-10-15T10:56:00Z">
        <w:r w:rsidDel="00D02894">
          <w:delText>is less restrictive</w:delText>
        </w:r>
      </w:del>
      <w:del w:id="98" w:author="mtalbert" w:date="2012-10-15T10:57:00Z">
        <w:r w:rsidDel="00D02894">
          <w:delText xml:space="preserve">.  </w:delText>
        </w:r>
      </w:del>
      <w:r>
        <w:t xml:space="preserve">GLM, MARS, Boosted Regression Tree, and Random Forest are all implemented in R and have similar options and input requirements and produce similar output.  </w:t>
      </w:r>
      <w:r w:rsidR="00F30303">
        <w:t>A brief discussion of each model is provided here followed by a discussion of the</w:t>
      </w:r>
      <w:r w:rsidR="00FE2839">
        <w:t xml:space="preserve"> interpretation of common output</w:t>
      </w:r>
      <w:r w:rsidR="00F30303">
        <w:t>.  Input options are described in the user manual as well as the module documentation within VisTrails.</w:t>
      </w:r>
      <w:r>
        <w:t xml:space="preserve">  Maxent was written in Java and has quite different requirements and will be discussed separately.      </w:t>
      </w:r>
    </w:p>
    <w:p w:rsidR="00FE2839" w:rsidRPr="00A75C92" w:rsidRDefault="00FE2839" w:rsidP="00FE2839">
      <w:pPr>
        <w:pStyle w:val="Heading3"/>
        <w:rPr>
          <w:rStyle w:val="EmphStrong"/>
        </w:rPr>
      </w:pPr>
      <w:bookmarkStart w:id="99" w:name="_Toc315364901"/>
      <w:r w:rsidRPr="00A75C92">
        <w:rPr>
          <w:rStyle w:val="EmphStrong"/>
        </w:rPr>
        <w:t>Generalized Linear Model (GLM)</w:t>
      </w:r>
      <w:bookmarkEnd w:id="99"/>
      <w:r w:rsidRPr="00A75C92">
        <w:rPr>
          <w:rStyle w:val="EmphStrong"/>
        </w:rPr>
        <w:t xml:space="preserve"> </w:t>
      </w:r>
    </w:p>
    <w:p w:rsidR="00FE2839" w:rsidRPr="00B23B9B" w:rsidRDefault="00FE2839" w:rsidP="00FE2839">
      <w:pPr>
        <w:pStyle w:val="BodyText"/>
      </w:pPr>
      <w:r>
        <w:t>This is basically linear regression adapted to binary presence-absence or count data.  We used a bidirectional stepwise procedure to select covariates to be used in the model.  That is, we began with a null model and calculated the AIC (</w:t>
      </w:r>
      <w:proofErr w:type="spellStart"/>
      <w:r>
        <w:t>Akaike</w:t>
      </w:r>
      <w:proofErr w:type="spellEnd"/>
      <w:r>
        <w:t xml:space="preserve"> Information Criterion)</w:t>
      </w:r>
      <w:ins w:id="100" w:author="mtalbert" w:date="2012-10-15T09:01:00Z">
        <w:r w:rsidR="007F7CDF">
          <w:t xml:space="preserve"> or BIC (Bayesian Information Criterion)</w:t>
        </w:r>
      </w:ins>
      <w:r>
        <w:t xml:space="preserve"> score for each covariate which could be added to the model.  AIC</w:t>
      </w:r>
      <w:ins w:id="101" w:author="mtalbert" w:date="2012-10-15T09:02:00Z">
        <w:r w:rsidR="007F7CDF">
          <w:t xml:space="preserve"> and </w:t>
        </w:r>
        <w:proofErr w:type="gramStart"/>
        <w:r w:rsidR="007F7CDF">
          <w:t xml:space="preserve">BIC </w:t>
        </w:r>
      </w:ins>
      <w:r>
        <w:t xml:space="preserve"> </w:t>
      </w:r>
      <w:ins w:id="102" w:author="mtalbert" w:date="2012-10-15T09:02:00Z">
        <w:r w:rsidR="007F7CDF">
          <w:t>are</w:t>
        </w:r>
      </w:ins>
      <w:proofErr w:type="gramEnd"/>
      <w:del w:id="103" w:author="mtalbert" w:date="2012-10-15T09:02:00Z">
        <w:r w:rsidDel="007F7CDF">
          <w:delText>is a</w:delText>
        </w:r>
      </w:del>
      <w:r>
        <w:t xml:space="preserve"> measure</w:t>
      </w:r>
      <w:ins w:id="104" w:author="mtalbert" w:date="2012-10-15T09:02:00Z">
        <w:r w:rsidR="007F7CDF">
          <w:t>s</w:t>
        </w:r>
      </w:ins>
      <w:r>
        <w:t xml:space="preserve"> of how well the model fits the data with a penalty based on the number of covariates in the model.  In the first step, we add the covariate with the best AIC</w:t>
      </w:r>
      <w:ins w:id="105" w:author="mtalbert" w:date="2012-10-15T09:02:00Z">
        <w:r w:rsidR="001958B1">
          <w:t>/BIC</w:t>
        </w:r>
      </w:ins>
      <w:r>
        <w:t xml:space="preserve"> score.  In the next step we calculate AIC</w:t>
      </w:r>
      <w:ins w:id="106" w:author="mtalbert" w:date="2012-10-15T09:02:00Z">
        <w:r w:rsidR="001958B1">
          <w:t>/BIC</w:t>
        </w:r>
      </w:ins>
      <w:r>
        <w:t xml:space="preserve"> scores for all two-covariate models and again add the covariate that most improves the AIC, and so on.  </w:t>
      </w:r>
      <w:r>
        <w:lastRenderedPageBreak/>
        <w:t xml:space="preserve">At each step, we also look at the change in </w:t>
      </w:r>
      <w:proofErr w:type="gramStart"/>
      <w:r>
        <w:t>AIC</w:t>
      </w:r>
      <w:ins w:id="107" w:author="mtalbert" w:date="2012-10-15T09:03:00Z">
        <w:r w:rsidR="001958B1">
          <w:t>/BIC</w:t>
        </w:r>
      </w:ins>
      <w:proofErr w:type="gramEnd"/>
      <w:r>
        <w:t xml:space="preserve"> from dropping each covariate currently in the model.  The stepwise procedure ends when no additions or removals result in an improvement in AIC</w:t>
      </w:r>
      <w:ins w:id="108" w:author="mtalbert" w:date="2012-10-15T09:03:00Z">
        <w:r w:rsidR="001958B1">
          <w:t>/BIC</w:t>
        </w:r>
      </w:ins>
      <w:r>
        <w:t xml:space="preserve">. </w:t>
      </w:r>
    </w:p>
    <w:p w:rsidR="00FE2839" w:rsidRPr="00094790" w:rsidRDefault="00FE2839" w:rsidP="00FE2839">
      <w:pPr>
        <w:pStyle w:val="BodyText"/>
        <w:rPr>
          <w:rFonts w:ascii="Arial Narrow" w:hAnsi="Arial Narrow"/>
          <w:b/>
          <w:bCs/>
          <w:kern w:val="32"/>
          <w:sz w:val="32"/>
          <w:szCs w:val="32"/>
        </w:rPr>
      </w:pPr>
    </w:p>
    <w:p w:rsidR="00FE2839" w:rsidRPr="00A75C92" w:rsidRDefault="00FE2839" w:rsidP="00FE2839">
      <w:pPr>
        <w:pStyle w:val="Heading3"/>
        <w:rPr>
          <w:rStyle w:val="EmphStrong"/>
        </w:rPr>
      </w:pPr>
      <w:bookmarkStart w:id="109" w:name="_Toc315364902"/>
      <w:r w:rsidRPr="00A75C92">
        <w:rPr>
          <w:rStyle w:val="EmphStrong"/>
        </w:rPr>
        <w:t>Multivariate Adaptive Regression Splines (MARS)</w:t>
      </w:r>
      <w:bookmarkEnd w:id="109"/>
      <w:r w:rsidRPr="00A75C92">
        <w:rPr>
          <w:rStyle w:val="EmphStrong"/>
        </w:rPr>
        <w:t xml:space="preserve"> </w:t>
      </w:r>
    </w:p>
    <w:p w:rsidR="00FE2839" w:rsidRPr="00203C64" w:rsidRDefault="00FE2839" w:rsidP="00FE2839">
      <w:pPr>
        <w:pStyle w:val="BodyText"/>
      </w:pPr>
      <w:r>
        <w:t xml:space="preserve">MARS is a non-parametric technique that builds flexible models by fitting piecewise logistic regressions.  In effect, it is similar to GLM except that rather than fitting a straight line response to each predictor, piecewise functions of each predictor are fit, which allows MARS to better accommodate nonlinear response to predictors and also reduces the risk that outlying observations might have high leverage.  The model is deliberately over-fit and then pruned back.  The original code was developed from that provided in the supporting material of </w:t>
      </w:r>
      <w:proofErr w:type="spellStart"/>
      <w:r>
        <w:t>Leathwick</w:t>
      </w:r>
      <w:proofErr w:type="spellEnd"/>
      <w:r>
        <w:t xml:space="preserve"> and </w:t>
      </w:r>
      <w:proofErr w:type="spellStart"/>
      <w:r>
        <w:t>Elith</w:t>
      </w:r>
      <w:proofErr w:type="spellEnd"/>
      <w:r>
        <w:t xml:space="preserve"> 2006 which contains more details on how model fitting occurs.  </w:t>
      </w:r>
    </w:p>
    <w:p w:rsidR="00FE2839" w:rsidRPr="00203C64" w:rsidRDefault="00FE2839" w:rsidP="00FE2839">
      <w:pPr>
        <w:pStyle w:val="BodyText"/>
      </w:pPr>
      <w:r>
        <w:t xml:space="preserve"> </w:t>
      </w:r>
    </w:p>
    <w:p w:rsidR="00FE2839" w:rsidRPr="00A75C92" w:rsidRDefault="00FE2839" w:rsidP="00FE2839">
      <w:pPr>
        <w:pStyle w:val="Heading3"/>
        <w:rPr>
          <w:rStyle w:val="EmphStrong"/>
        </w:rPr>
      </w:pPr>
      <w:bookmarkStart w:id="110" w:name="_Toc315364903"/>
      <w:proofErr w:type="spellStart"/>
      <w:r w:rsidRPr="00A75C92">
        <w:rPr>
          <w:rStyle w:val="EmphStrong"/>
        </w:rPr>
        <w:t>RandomForest</w:t>
      </w:r>
      <w:bookmarkEnd w:id="110"/>
      <w:proofErr w:type="spellEnd"/>
      <w:r w:rsidRPr="00A75C92">
        <w:rPr>
          <w:rStyle w:val="EmphStrong"/>
        </w:rPr>
        <w:t xml:space="preserve"> </w:t>
      </w:r>
    </w:p>
    <w:p w:rsidR="00FE2839" w:rsidRPr="00FB33EC" w:rsidRDefault="00FE2839" w:rsidP="00FE2839">
      <w:pPr>
        <w:pStyle w:val="BodyText"/>
      </w:pPr>
      <w:r>
        <w:t>Random forest is a machine learning ensemble classifier.  Numerous (in our case, 1,000</w:t>
      </w:r>
      <w:ins w:id="111" w:author="mtalbert" w:date="2012-10-15T09:04:00Z">
        <w:r w:rsidR="001958B1">
          <w:t xml:space="preserve"> by default</w:t>
        </w:r>
      </w:ins>
      <w:r>
        <w:t xml:space="preserve">) decision trees are computed using random subsets of the covariates.  Each tree gets one vote, and whichever class gets the best vote “wins”.  The relative importance of each covariate is assessed by the change in a fit statistic, on average, for trees that include it.  Random forest models automatically model interactions and nonlinear relationships.  According to </w:t>
      </w:r>
      <w:proofErr w:type="spellStart"/>
      <w:r>
        <w:t>Breiman</w:t>
      </w:r>
      <w:proofErr w:type="spellEnd"/>
      <w:r>
        <w:t xml:space="preserve">, cross-validation or separation of data into test\training splits is not required with Random Forest because internally random forest uses a bootstrap sample to fit individual trees observations not used to fit a given tree are called out-of-bag. Predictions can then be calculated for each observation using only trees for which the observation was </w:t>
      </w:r>
      <w:r>
        <w:lastRenderedPageBreak/>
        <w:t>out-of-bag (OOB).  All evaluation metrics for the training data are based on OOB predictions and thus should be similar to the results from applying evaluation metrics to independent test data</w:t>
      </w:r>
      <w:ins w:id="112" w:author="mtalbert" w:date="2012-10-15T09:05:00Z">
        <w:r w:rsidR="001958B1">
          <w:t xml:space="preserve"> assuming independent observations</w:t>
        </w:r>
      </w:ins>
      <w:r>
        <w:t xml:space="preserve">.  The OOB confusion matrix does not agree with the training data confusion matrix because the threshold for the former is based on wining OOB votes while the later has a threshold based on the threshold optimization method selected by the user.  Several parameters can be set for random Forest these are discussed in detail and their defaults are listed in the </w:t>
      </w:r>
      <w:proofErr w:type="spellStart"/>
      <w:r>
        <w:t>randomForest</w:t>
      </w:r>
      <w:proofErr w:type="spellEnd"/>
      <w:r>
        <w:t xml:space="preserve"> function documentation in the </w:t>
      </w:r>
      <w:proofErr w:type="spellStart"/>
      <w:r>
        <w:t>randomForest</w:t>
      </w:r>
      <w:proofErr w:type="spellEnd"/>
      <w:r>
        <w:t xml:space="preserve"> reference manual (</w:t>
      </w:r>
      <w:hyperlink r:id="rId53" w:history="1">
        <w:r w:rsidRPr="00636945">
          <w:rPr>
            <w:rStyle w:val="Hyperlink"/>
          </w:rPr>
          <w:t>http://cran.r-project.org/web/packages/randomForest/index.html</w:t>
        </w:r>
      </w:hyperlink>
      <w:r>
        <w:t xml:space="preserve">).  </w:t>
      </w:r>
    </w:p>
    <w:p w:rsidR="00FE2839" w:rsidRPr="00094790" w:rsidRDefault="00FE2839" w:rsidP="00FE2839">
      <w:pPr>
        <w:pStyle w:val="BodyText"/>
        <w:rPr>
          <w:rFonts w:ascii="Arial Narrow" w:hAnsi="Arial Narrow"/>
          <w:b/>
          <w:bCs/>
          <w:kern w:val="32"/>
          <w:sz w:val="32"/>
          <w:szCs w:val="32"/>
        </w:rPr>
      </w:pPr>
    </w:p>
    <w:p w:rsidR="00FE2839" w:rsidRPr="00B46917" w:rsidRDefault="00FE2839" w:rsidP="00FE2839">
      <w:pPr>
        <w:pStyle w:val="Heading3"/>
        <w:rPr>
          <w:rStyle w:val="EmphStrong"/>
        </w:rPr>
      </w:pPr>
      <w:bookmarkStart w:id="113" w:name="_Toc315364904"/>
      <w:proofErr w:type="spellStart"/>
      <w:r w:rsidRPr="00B46917">
        <w:rPr>
          <w:rStyle w:val="EmphStrong"/>
        </w:rPr>
        <w:t>BoostedRegressionTree</w:t>
      </w:r>
      <w:proofErr w:type="spellEnd"/>
      <w:r w:rsidRPr="00B46917">
        <w:rPr>
          <w:rStyle w:val="EmphStrong"/>
        </w:rPr>
        <w:t xml:space="preserve"> (</w:t>
      </w:r>
      <w:proofErr w:type="spellStart"/>
      <w:r w:rsidRPr="00B46917">
        <w:rPr>
          <w:rStyle w:val="EmphStrong"/>
        </w:rPr>
        <w:t>BRT</w:t>
      </w:r>
      <w:proofErr w:type="spellEnd"/>
      <w:r w:rsidRPr="00B46917">
        <w:rPr>
          <w:rStyle w:val="EmphStrong"/>
        </w:rPr>
        <w:t>)</w:t>
      </w:r>
      <w:bookmarkEnd w:id="113"/>
    </w:p>
    <w:p w:rsidR="00FE2839" w:rsidRPr="00E61AEC" w:rsidRDefault="00FE2839" w:rsidP="00FE2839">
      <w:pPr>
        <w:pStyle w:val="BodyText"/>
      </w:pPr>
      <w:r>
        <w:t xml:space="preserve">BRT is also based on numerous decision trees.  BRT starts with a single decision tree, </w:t>
      </w:r>
      <w:proofErr w:type="gramStart"/>
      <w:r>
        <w:t>then</w:t>
      </w:r>
      <w:proofErr w:type="gramEnd"/>
      <w:r>
        <w:t xml:space="preserve"> adds a tree that best explains error in the first tree, and so on.  Like random forest, BRT models automatically model interactions and nonlinear relationships, and are robust to missing observations.  Our implementation makes approximately 1,000 trees</w:t>
      </w:r>
      <w:ins w:id="114" w:author="mtalbert" w:date="2012-10-15T09:05:00Z">
        <w:r w:rsidR="001958B1">
          <w:t xml:space="preserve"> by default</w:t>
        </w:r>
      </w:ins>
      <w:r>
        <w:t xml:space="preserve">, and incorporates advanced algorithms for tuning the model settings, simplifying the model using a cross-validation technique, and for detecting important interactions between covariates.  If more than 500 presence or absence records are found a random subset will be used for learning rate estimation and model simplification but all data will be used in the final model fitting step.  The cross-validation step within BRT should not be confused with that provided by the Model Selection Cross Validation step.  The former is used to optimize parameter values when defaults are not provided while the later is used to select models based on between model comparisons of evaluation metrics.  All discussion of cross-validation related to setting parameters in refers to the algorithm used for parameter optimization and does not affect the cross validation split selected by Model Selection and Cross Validation.  </w:t>
      </w:r>
    </w:p>
    <w:p w:rsidR="004D13B4" w:rsidRDefault="004D13B4" w:rsidP="00CF5898">
      <w:pPr>
        <w:pStyle w:val="BodyText"/>
        <w:ind w:firstLine="0"/>
        <w:rPr>
          <w:rFonts w:ascii="Arial Narrow" w:hAnsi="Arial Narrow"/>
          <w:b/>
          <w:bCs/>
          <w:kern w:val="32"/>
          <w:sz w:val="32"/>
          <w:szCs w:val="32"/>
        </w:rPr>
      </w:pPr>
    </w:p>
    <w:p w:rsidR="004D13B4" w:rsidRPr="000259A5" w:rsidRDefault="004D13B4" w:rsidP="00F13DEA">
      <w:pPr>
        <w:pStyle w:val="Heading4"/>
        <w:rPr>
          <w:rStyle w:val="EmphStrong"/>
        </w:rPr>
      </w:pPr>
      <w:bookmarkStart w:id="115" w:name="_Toc315364900"/>
      <w:r w:rsidRPr="000259A5">
        <w:rPr>
          <w:rStyle w:val="EmphStrong"/>
        </w:rPr>
        <w:t>Output Produced by All models</w:t>
      </w:r>
      <w:bookmarkEnd w:id="115"/>
    </w:p>
    <w:p w:rsidR="004D13B4" w:rsidRDefault="004D13B4" w:rsidP="004D13B4">
      <w:pPr>
        <w:pStyle w:val="BodyText"/>
        <w:rPr>
          <w:szCs w:val="24"/>
        </w:rPr>
      </w:pPr>
      <w:r>
        <w:rPr>
          <w:szCs w:val="24"/>
        </w:rPr>
        <w:t xml:space="preserve">Several files should be produced by a successful model run while an unsuccessful model run will produce a log file which will indicate the issue that caused execution to halt and possibly some other files depending on where in the workflow execution was halted.  When a model is successful the following files </w:t>
      </w:r>
      <w:r w:rsidR="00740EA9">
        <w:rPr>
          <w:szCs w:val="24"/>
        </w:rPr>
        <w:t>are produce in a folder in the VisT</w:t>
      </w:r>
      <w:r>
        <w:rPr>
          <w:szCs w:val="24"/>
        </w:rPr>
        <w:t>rails workspace:</w:t>
      </w:r>
    </w:p>
    <w:p w:rsidR="004D13B4" w:rsidRDefault="004D13B4" w:rsidP="000259A5">
      <w:pPr>
        <w:pStyle w:val="ListNumber"/>
        <w:numPr>
          <w:ilvl w:val="0"/>
          <w:numId w:val="49"/>
        </w:numPr>
      </w:pPr>
      <w:r w:rsidRPr="00A450E0">
        <w:rPr>
          <w:rStyle w:val="EmphStrong"/>
        </w:rPr>
        <w:t>“</w:t>
      </w:r>
      <w:proofErr w:type="gramStart"/>
      <w:r w:rsidRPr="00A450E0">
        <w:rPr>
          <w:rStyle w:val="EmphStrong"/>
        </w:rPr>
        <w:t>model</w:t>
      </w:r>
      <w:proofErr w:type="gramEnd"/>
      <w:r w:rsidRPr="00A450E0">
        <w:rPr>
          <w:rStyle w:val="EmphStrong"/>
        </w:rPr>
        <w:t>”_output.txt</w:t>
      </w:r>
      <w:r>
        <w:t xml:space="preserve"> : This file contains a summary of  the model fit.  The information contained here includes the number of presence observations (counts equal to or greater than 1 for count models), the number of absence</w:t>
      </w:r>
      <w:ins w:id="116" w:author="mtalbert" w:date="2012-10-15T09:07:00Z">
        <w:r w:rsidR="001958B1">
          <w:t xml:space="preserve"> or background</w:t>
        </w:r>
      </w:ins>
      <w:r>
        <w:t xml:space="preserve"> points, the number of covariates that were considered by the model selection algorithm.  Note all of these can differ from the numbers in the original .</w:t>
      </w:r>
      <w:proofErr w:type="spellStart"/>
      <w:r>
        <w:t>mds</w:t>
      </w:r>
      <w:proofErr w:type="spellEnd"/>
      <w:r>
        <w:t xml:space="preserve"> due to incomplete records being deleted, and predictors with only one unique value being removed.  The random number seed is recorded if applicable which allows completely reproducible results as well as a summary of the model fit.  Evaluation </w:t>
      </w:r>
      <w:del w:id="117" w:author="mtalbert" w:date="2012-10-15T09:07:00Z">
        <w:r w:rsidDel="001958B1">
          <w:delText xml:space="preserve">Statistics </w:delText>
        </w:r>
      </w:del>
      <w:ins w:id="118" w:author="mtalbert" w:date="2012-10-15T09:07:00Z">
        <w:r w:rsidR="001958B1">
          <w:t xml:space="preserve">metrics </w:t>
        </w:r>
      </w:ins>
      <w:r>
        <w:t xml:space="preserve">are reported for the </w:t>
      </w:r>
      <w:ins w:id="119" w:author="mtalbert" w:date="2012-10-15T09:08:00Z">
        <w:r w:rsidR="000B2B77">
          <w:t xml:space="preserve">calibration data </w:t>
        </w:r>
      </w:ins>
      <w:del w:id="120" w:author="mtalbert" w:date="2012-10-15T09:08:00Z">
        <w:r w:rsidDel="000B2B77">
          <w:delText xml:space="preserve">data used to fit the model </w:delText>
        </w:r>
      </w:del>
      <w:r>
        <w:t xml:space="preserve">as well as for the test or cross-validation split if applicable.  References for how to interpret most of these are ubiquitous in the literature but it is worth mentioning that interpretation of the calibration statistics is described by Pearce and Ferrier 2000 as well as Miller and </w:t>
      </w:r>
      <w:proofErr w:type="spellStart"/>
      <w:r>
        <w:t>Hui</w:t>
      </w:r>
      <w:proofErr w:type="spellEnd"/>
      <w:r>
        <w:t xml:space="preserve"> 1991.  </w:t>
      </w:r>
    </w:p>
    <w:p w:rsidR="0062412E" w:rsidRDefault="004D13B4" w:rsidP="000259A5">
      <w:pPr>
        <w:pStyle w:val="ListNumber"/>
        <w:rPr>
          <w:ins w:id="121" w:author="mtalbert" w:date="2012-10-15T09:28:00Z"/>
        </w:rPr>
      </w:pPr>
      <w:r w:rsidRPr="00A450E0">
        <w:rPr>
          <w:rStyle w:val="EmphStrong"/>
        </w:rPr>
        <w:t>“</w:t>
      </w:r>
      <w:proofErr w:type="spellStart"/>
      <w:proofErr w:type="gramStart"/>
      <w:r w:rsidRPr="00A450E0">
        <w:rPr>
          <w:rStyle w:val="EmphStrong"/>
        </w:rPr>
        <w:t>model</w:t>
      </w:r>
      <w:proofErr w:type="gramEnd"/>
      <w:r w:rsidRPr="00A450E0">
        <w:rPr>
          <w:rStyle w:val="EmphStrong"/>
        </w:rPr>
        <w:t>”_modelEvalPlot.jpg</w:t>
      </w:r>
      <w:proofErr w:type="spellEnd"/>
      <w:r>
        <w:t xml:space="preserve"> </w:t>
      </w:r>
      <w:r w:rsidR="00A450E0">
        <w:t>:</w:t>
      </w:r>
      <w:r>
        <w:t xml:space="preserve"> For binary data this will be a Receiver operating characteristic curve.  Which shows the relationship between sensitivity and spe</w:t>
      </w:r>
      <w:r w:rsidR="00A450E0">
        <w:t xml:space="preserve">cificity as </w:t>
      </w:r>
      <w:r w:rsidR="001C5923">
        <w:t xml:space="preserve">the </w:t>
      </w:r>
      <w:r w:rsidR="00A450E0">
        <w:t>threshold for discre</w:t>
      </w:r>
      <w:r>
        <w:t xml:space="preserve">tizing continuous predictions into presence absence is varied.  The threshold selected using the specified </w:t>
      </w:r>
      <w:proofErr w:type="spellStart"/>
      <w:r>
        <w:t>ThresholdOptimizationMethod</w:t>
      </w:r>
      <w:proofErr w:type="spellEnd"/>
      <w:r>
        <w:t xml:space="preserve"> is shown.  If a model selection test\training split was specified the ROC curve for this will be shown in red and if a cross validation s</w:t>
      </w:r>
      <w:r w:rsidR="0058055E">
        <w:t>plit was specified box plots along the x axis</w:t>
      </w:r>
      <w:r>
        <w:t xml:space="preserve"> will</w:t>
      </w:r>
      <w:r w:rsidR="0058055E">
        <w:t xml:space="preserve"> summarize the cross validation results</w:t>
      </w:r>
      <w:r>
        <w:t xml:space="preserve">.  If the </w:t>
      </w:r>
      <w:r>
        <w:lastRenderedPageBreak/>
        <w:t xml:space="preserve">model fits well both sensitivity and specificity should be well above the diagonal line.  If there is a strong disparity between the curves for the training data and either the testing split or cross validation standard deviation curves this can be indicative of model overfitting.  These plots and the evaluation metrics based on the confusion matrix describe the models ability to discriminate between presence and absence points.  The AUC value, or area under the ROC curve, is the </w:t>
      </w:r>
      <w:r w:rsidR="00A450E0">
        <w:t>probability</w:t>
      </w:r>
      <w:r>
        <w:t xml:space="preserve"> that the model will rank a randomly chosen presence observation higher than a randomly chosen absence observation.  </w:t>
      </w:r>
      <w:ins w:id="122" w:author="mtalbert" w:date="2012-10-15T09:24:00Z">
        <w:r w:rsidR="005D64D6">
          <w:t>The standard recommendation for AUC scores is that scores between .9 and 1 are excellent, scores between .8 and .9 are good, between .7 and .8 are fair and anything less than .6 is poor (</w:t>
        </w:r>
        <w:proofErr w:type="spellStart"/>
        <w:r w:rsidR="005D64D6">
          <w:t>Swets</w:t>
        </w:r>
        <w:proofErr w:type="spellEnd"/>
        <w:r w:rsidR="005D64D6">
          <w:t xml:space="preserve"> 1988).  It should be noted though t</w:t>
        </w:r>
        <w:r w:rsidR="0096010D">
          <w:t xml:space="preserve">hat a maximum AUC score of 1 </w:t>
        </w:r>
        <w:r w:rsidR="005D64D6">
          <w:t xml:space="preserve">not </w:t>
        </w:r>
      </w:ins>
      <w:ins w:id="123" w:author="mtalbert" w:date="2012-10-15T09:27:00Z">
        <w:r w:rsidR="005D64D6">
          <w:t>realistic</w:t>
        </w:r>
      </w:ins>
      <w:ins w:id="124" w:author="mtalbert" w:date="2012-10-15T09:24:00Z">
        <w:r w:rsidR="005D64D6">
          <w:t xml:space="preserve"> on </w:t>
        </w:r>
        <w:r w:rsidR="0096010D">
          <w:t xml:space="preserve">independent test data in </w:t>
        </w:r>
      </w:ins>
      <w:ins w:id="125" w:author="mtalbert" w:date="2012-10-17T15:23:00Z">
        <w:r w:rsidR="0096010D">
          <w:t>a few</w:t>
        </w:r>
      </w:ins>
      <w:ins w:id="126" w:author="mtalbert" w:date="2012-10-15T09:24:00Z">
        <w:r w:rsidR="005D64D6">
          <w:t xml:space="preserve"> situations including when detection probability is not 1</w:t>
        </w:r>
      </w:ins>
      <w:ins w:id="127" w:author="mtalbert" w:date="2012-10-15T09:26:00Z">
        <w:r w:rsidR="005D64D6">
          <w:t xml:space="preserve"> and</w:t>
        </w:r>
      </w:ins>
      <w:ins w:id="128" w:author="mtalbert" w:date="2012-10-15T09:24:00Z">
        <w:r w:rsidR="0096010D">
          <w:t xml:space="preserve"> whe</w:t>
        </w:r>
      </w:ins>
      <w:ins w:id="129" w:author="mtalbert" w:date="2012-10-24T10:37:00Z">
        <w:r w:rsidR="000C1A54">
          <w:t>n</w:t>
        </w:r>
      </w:ins>
      <w:ins w:id="130" w:author="mtalbert" w:date="2012-10-15T09:26:00Z">
        <w:r w:rsidR="005D64D6">
          <w:t xml:space="preserve"> pseudo-absences are used in model calibration</w:t>
        </w:r>
      </w:ins>
      <w:ins w:id="131" w:author="mtalbert" w:date="2012-10-15T09:27:00Z">
        <w:r w:rsidR="005D64D6">
          <w:t xml:space="preserve"> and could represent potentially suitable habitat</w:t>
        </w:r>
      </w:ins>
      <w:ins w:id="132" w:author="mtalbert" w:date="2012-10-15T09:26:00Z">
        <w:r w:rsidR="005D64D6">
          <w:t>.</w:t>
        </w:r>
      </w:ins>
      <w:ins w:id="133" w:author="mtalbert" w:date="2012-10-15T09:24:00Z">
        <w:r w:rsidR="005D64D6">
          <w:t xml:space="preserve">  </w:t>
        </w:r>
      </w:ins>
      <w:ins w:id="134" w:author="mtalbert" w:date="2012-10-15T09:22:00Z">
        <w:r w:rsidR="00C658EA">
          <w:t xml:space="preserve">Several considerations should be factored into comparing AUC plots for different models.  AUC is dependent on </w:t>
        </w:r>
        <w:r w:rsidR="005D64D6">
          <w:t xml:space="preserve">the spatial extent of the study, grain size, prevalence, and number of pseudo-absence points all of these parameters must remain fixed in order for AUC scores to be comparable </w:t>
        </w:r>
      </w:ins>
      <w:ins w:id="135" w:author="mtalbert" w:date="2012-10-24T10:38:00Z">
        <w:r w:rsidR="000C1A54">
          <w:t xml:space="preserve">across </w:t>
        </w:r>
        <w:proofErr w:type="gramStart"/>
        <w:r w:rsidR="000C1A54">
          <w:t>models</w:t>
        </w:r>
      </w:ins>
      <w:ins w:id="136" w:author="mtalbert" w:date="2012-10-15T09:22:00Z">
        <w:r w:rsidR="005D64D6">
          <w:t>(</w:t>
        </w:r>
        <w:proofErr w:type="gramEnd"/>
        <w:r w:rsidR="005D64D6">
          <w:t>Lobo 2008).</w:t>
        </w:r>
      </w:ins>
      <w:ins w:id="137" w:author="mtalbert" w:date="2012-10-17T15:24:00Z">
        <w:r w:rsidR="0096010D">
          <w:t xml:space="preserve">  Also if evaluation data is not independent of calibration data then all evaluation metrics will likely be inflated.</w:t>
        </w:r>
      </w:ins>
      <w:ins w:id="138" w:author="mtalbert" w:date="2012-10-15T09:22:00Z">
        <w:r w:rsidR="005D64D6">
          <w:t xml:space="preserve">  </w:t>
        </w:r>
      </w:ins>
      <w:r>
        <w:t xml:space="preserve">For count data this display will show several standard plots </w:t>
      </w:r>
      <w:proofErr w:type="spellStart"/>
      <w:r>
        <w:t>for</w:t>
      </w:r>
      <w:del w:id="139" w:author="mtalbert" w:date="2012-10-15T09:28:00Z">
        <w:r w:rsidDel="0062412E">
          <w:delText xml:space="preserve"> </w:delText>
        </w:r>
      </w:del>
      <w:r>
        <w:t>assessment</w:t>
      </w:r>
      <w:proofErr w:type="spellEnd"/>
      <w:r>
        <w:t xml:space="preserve"> of model residuals.     </w:t>
      </w:r>
    </w:p>
    <w:p w:rsidR="004D13B4" w:rsidRDefault="006C3C8C" w:rsidP="0062412E">
      <w:pPr>
        <w:pStyle w:val="ListNumber"/>
        <w:numPr>
          <w:ilvl w:val="0"/>
          <w:numId w:val="0"/>
        </w:numPr>
        <w:ind w:left="540"/>
      </w:pPr>
      <w:ins w:id="140" w:author="mtalbert" w:date="2012-10-15T09:13:00Z">
        <w:r>
          <w:rPr>
            <w:noProof/>
          </w:rPr>
          <w:lastRenderedPageBreak/>
          <w:drawing>
            <wp:inline distT="0" distB="0" distL="0" distR="0">
              <wp:extent cx="2824358" cy="2824358"/>
              <wp:effectExtent l="19050" t="0" r="0" b="0"/>
              <wp:docPr id="5" name="Picture 1" descr="I:\VisTrails\VisTrails_SAHM_x32_debug\VisTrails\vistrails\packages\TestingRCode2\TestSuite\AcrossModelPerformance\Debug9.24\brt\brt_5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5_modelEvalPlot.jpg"/>
                      <pic:cNvPicPr>
                        <a:picLocks noChangeAspect="1" noChangeArrowheads="1"/>
                      </pic:cNvPicPr>
                    </pic:nvPicPr>
                    <pic:blipFill>
                      <a:blip r:embed="rId54" cstate="print"/>
                      <a:srcRect/>
                      <a:stretch>
                        <a:fillRect/>
                      </a:stretch>
                    </pic:blipFill>
                    <pic:spPr bwMode="auto">
                      <a:xfrm>
                        <a:off x="0" y="0"/>
                        <a:ext cx="2821978" cy="2821978"/>
                      </a:xfrm>
                      <a:prstGeom prst="rect">
                        <a:avLst/>
                      </a:prstGeom>
                      <a:noFill/>
                      <a:ln w="9525">
                        <a:noFill/>
                        <a:miter lim="800000"/>
                        <a:headEnd/>
                        <a:tailEnd/>
                      </a:ln>
                    </pic:spPr>
                  </pic:pic>
                </a:graphicData>
              </a:graphic>
            </wp:inline>
          </w:drawing>
        </w:r>
        <w:r>
          <w:rPr>
            <w:noProof/>
          </w:rPr>
          <w:drawing>
            <wp:inline distT="0" distB="0" distL="0" distR="0">
              <wp:extent cx="2830247" cy="2830247"/>
              <wp:effectExtent l="19050" t="0" r="8203" b="0"/>
              <wp:docPr id="15" name="Picture 2" descr="I:\VisTrails\VisTrails_SAHM_x32_debug\VisTrails\vistrails\packages\TestingRCode2\TestSuite\AcrossModelPerformance\Debug9.24\brt\brt_6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9.24\brt\brt_6_modelEvalPlot.jpg"/>
                      <pic:cNvPicPr>
                        <a:picLocks noChangeAspect="1" noChangeArrowheads="1"/>
                      </pic:cNvPicPr>
                    </pic:nvPicPr>
                    <pic:blipFill>
                      <a:blip r:embed="rId55" cstate="print"/>
                      <a:srcRect/>
                      <a:stretch>
                        <a:fillRect/>
                      </a:stretch>
                    </pic:blipFill>
                    <pic:spPr bwMode="auto">
                      <a:xfrm>
                        <a:off x="0" y="0"/>
                        <a:ext cx="2832485" cy="2832485"/>
                      </a:xfrm>
                      <a:prstGeom prst="rect">
                        <a:avLst/>
                      </a:prstGeom>
                      <a:noFill/>
                      <a:ln w="9525">
                        <a:noFill/>
                        <a:miter lim="800000"/>
                        <a:headEnd/>
                        <a:tailEnd/>
                      </a:ln>
                    </pic:spPr>
                  </pic:pic>
                </a:graphicData>
              </a:graphic>
            </wp:inline>
          </w:drawing>
        </w:r>
      </w:ins>
    </w:p>
    <w:p w:rsidR="004D13B4" w:rsidRDefault="004D13B4" w:rsidP="00A93032">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”_CalibrationPlot</w:t>
      </w:r>
      <w:proofErr w:type="spellEnd"/>
      <w:r w:rsidRPr="00543AA9">
        <w:t>: Calibration plots and statistics describe the goodness-of-fit between the p</w:t>
      </w:r>
      <w:r>
        <w:t xml:space="preserve">redicted values and the actual observations. </w:t>
      </w:r>
      <w:r w:rsidRPr="00543AA9">
        <w:t xml:space="preserve"> </w:t>
      </w:r>
      <w:r w:rsidR="001A470E">
        <w:t>These are especially usefu</w:t>
      </w:r>
      <w:r>
        <w:t xml:space="preserve">l for identifying problems with overfitting or underfitting when separate data is used for model fitting and model evaluation.  These plots and statistics can be used to determine how reliably the model will predict if a site is occupied or unoccupied (Pearce and Ferrier 2000).  The calibration plot shows the predicted probability of occurrence plotted against </w:t>
      </w:r>
      <w:ins w:id="141" w:author="mtalbert" w:date="2012-10-15T09:31:00Z">
        <w:r w:rsidR="0062412E">
          <w:t>a smooth of</w:t>
        </w:r>
      </w:ins>
      <w:del w:id="142" w:author="mtalbert" w:date="2012-10-15T09:31:00Z">
        <w:r w:rsidDel="0062412E">
          <w:delText>the actual</w:delText>
        </w:r>
      </w:del>
      <w:r>
        <w:t xml:space="preserve"> proportion</w:t>
      </w:r>
      <w:del w:id="143" w:author="mtalbert" w:date="2012-10-15T09:31:00Z">
        <w:r w:rsidDel="0062412E">
          <w:delText>s</w:delText>
        </w:r>
      </w:del>
      <w:r>
        <w:t xml:space="preserve"> of </w:t>
      </w:r>
      <w:proofErr w:type="gramStart"/>
      <w:r>
        <w:t>occurrence</w:t>
      </w:r>
      <w:proofErr w:type="gramEnd"/>
      <w:del w:id="144" w:author="mtalbert" w:date="2012-10-15T09:31:00Z">
        <w:r w:rsidDel="0062412E">
          <w:delText xml:space="preserve"> for each of 5 bins along the probability axis</w:delText>
        </w:r>
      </w:del>
      <w:ins w:id="145" w:author="mtalbert" w:date="2012-10-15T09:31:00Z">
        <w:r w:rsidR="0062412E">
          <w:t xml:space="preserve">(Philips </w:t>
        </w:r>
        <w:proofErr w:type="spellStart"/>
        <w:r w:rsidR="0062412E">
          <w:t>Elith</w:t>
        </w:r>
        <w:proofErr w:type="spellEnd"/>
        <w:r w:rsidR="0062412E">
          <w:t xml:space="preserve"> 2010)</w:t>
        </w:r>
      </w:ins>
      <w:r>
        <w:t xml:space="preserve">.  A logistic regression model is fit to the </w:t>
      </w:r>
      <w:proofErr w:type="spellStart"/>
      <w:r>
        <w:t>logits</w:t>
      </w:r>
      <w:proofErr w:type="spellEnd"/>
      <w:r>
        <w:t xml:space="preserve"> of the predicted probabilities of occurrence and is </w:t>
      </w:r>
      <w:del w:id="146" w:author="mtalbert" w:date="2012-10-15T09:31:00Z">
        <w:r w:rsidDel="0062412E">
          <w:delText>shown on the plot</w:delText>
        </w:r>
      </w:del>
      <w:ins w:id="147" w:author="mtalbert" w:date="2012-10-15T09:31:00Z">
        <w:r w:rsidR="0062412E">
          <w:t>reported in the textual output</w:t>
        </w:r>
      </w:ins>
      <w:r>
        <w:t xml:space="preserve">.  This line is a logistic curve because we are not using the logit transform of the predicted and observed.  The intercept and slope of this line should be 0 and 1 respectively.  Test statistics are reported and significant values indicate that the predicted values have a different mean or spread than the observed data.  The five plots below show several different patterns that can be identified using calibration plots and statistics.  </w:t>
      </w:r>
      <w:del w:id="148" w:author="mtalbert" w:date="2012-10-24T10:40:00Z">
        <w:r w:rsidDel="000C1A54">
          <w:delText>Currently calibration plots are only produced for presence absence models.</w:delText>
        </w:r>
        <w:r w:rsidR="001A470E" w:rsidDel="000C1A54">
          <w:delText xml:space="preserve">  </w:delText>
        </w:r>
      </w:del>
      <w:r w:rsidR="001A470E">
        <w:t xml:space="preserve">Poor model calibration means that the model predictions do not match well the probability of occurrence at sites.  Poor </w:t>
      </w:r>
      <w:r w:rsidR="001A470E">
        <w:lastRenderedPageBreak/>
        <w:t>model calibration</w:t>
      </w:r>
      <w:r>
        <w:t xml:space="preserve"> </w:t>
      </w:r>
      <w:r w:rsidR="001A470E">
        <w:t>is not always associated with poor discrimination and so models with poor calibration but that still have high AUC scores can still be useful for determining which sites are more likely than others to be occupied see Pearce and Ferrier 2000 for more discussion on what can</w:t>
      </w:r>
      <w:r w:rsidR="00B85C89">
        <w:t xml:space="preserve"> be appropriately quantified with models exhibiting either</w:t>
      </w:r>
      <w:r w:rsidR="001A470E">
        <w:t xml:space="preserve"> poor</w:t>
      </w:r>
      <w:r w:rsidR="00A93032">
        <w:t xml:space="preserve"> calibration or discrimination.</w:t>
      </w:r>
      <w:r w:rsidR="001A470E">
        <w:t xml:space="preserve"> </w:t>
      </w:r>
      <w:r>
        <w:t xml:space="preserve"> </w:t>
      </w:r>
      <w:r w:rsidR="00A93032">
        <w:t xml:space="preserve">The calibration plot and related </w:t>
      </w:r>
      <w:proofErr w:type="gramStart"/>
      <w:r w:rsidR="00A93032">
        <w:t>statistics  are</w:t>
      </w:r>
      <w:proofErr w:type="gramEnd"/>
      <w:r w:rsidR="00A93032">
        <w:t xml:space="preserve"> </w:t>
      </w:r>
      <w:ins w:id="149" w:author="mtalbert" w:date="2012-10-15T11:05:00Z">
        <w:r w:rsidR="00F50498">
          <w:t xml:space="preserve">produced for presence/absence and presence-only data the plots are based on Phillips and </w:t>
        </w:r>
        <w:proofErr w:type="spellStart"/>
        <w:r w:rsidR="00F50498">
          <w:t>Elith</w:t>
        </w:r>
      </w:ins>
      <w:ins w:id="150" w:author="mtalbert" w:date="2012-10-15T11:06:00Z">
        <w:r w:rsidR="00F50498">
          <w:t>’s</w:t>
        </w:r>
        <w:proofErr w:type="spellEnd"/>
        <w:r w:rsidR="00F50498">
          <w:t xml:space="preserve"> code (Phillips and </w:t>
        </w:r>
        <w:proofErr w:type="spellStart"/>
        <w:r w:rsidR="00F50498">
          <w:t>Elith</w:t>
        </w:r>
        <w:proofErr w:type="spellEnd"/>
        <w:r w:rsidR="00F50498">
          <w:t xml:space="preserve"> 2010)</w:t>
        </w:r>
      </w:ins>
      <w:r w:rsidR="00A93032">
        <w:t>.</w:t>
      </w:r>
      <w:r>
        <w:t xml:space="preserve">   </w:t>
      </w:r>
    </w:p>
    <w:p w:rsidR="004D13B4" w:rsidRDefault="004B5B0C" w:rsidP="004D13B4">
      <w:pPr>
        <w:pStyle w:val="BodyText"/>
        <w:keepNext/>
        <w:ind w:left="1440" w:firstLine="0"/>
      </w:pPr>
      <w:r>
        <w:rPr>
          <w:noProof/>
        </w:rPr>
        <w:drawing>
          <wp:inline distT="0" distB="0" distL="0" distR="0">
            <wp:extent cx="4396374" cy="4396374"/>
            <wp:effectExtent l="19050" t="0" r="4176" b="0"/>
            <wp:docPr id="2" name="Picture 1" descr="I:\VisTrails\VisTrails_SAHM_x32_debug\VisTrails\vistrails\packages\TestingRCode2\TestSuite\AcrossModelPerformance\Debug9.24\brt\brt_6_Calibratio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6_CalibrationPlot.jpg"/>
                    <pic:cNvPicPr>
                      <a:picLocks noChangeAspect="1" noChangeArrowheads="1"/>
                    </pic:cNvPicPr>
                  </pic:nvPicPr>
                  <pic:blipFill>
                    <a:blip r:embed="rId56" cstate="print"/>
                    <a:srcRect/>
                    <a:stretch>
                      <a:fillRect/>
                    </a:stretch>
                  </pic:blipFill>
                  <pic:spPr bwMode="auto">
                    <a:xfrm>
                      <a:off x="0" y="0"/>
                      <a:ext cx="4396580" cy="4396580"/>
                    </a:xfrm>
                    <a:prstGeom prst="rect">
                      <a:avLst/>
                    </a:prstGeom>
                    <a:noFill/>
                    <a:ln w="9525">
                      <a:noFill/>
                      <a:miter lim="800000"/>
                      <a:headEnd/>
                      <a:tailEnd/>
                    </a:ln>
                  </pic:spPr>
                </pic:pic>
              </a:graphicData>
            </a:graphic>
          </wp:inline>
        </w:drawing>
      </w:r>
    </w:p>
    <w:p w:rsidR="004D13B4" w:rsidRDefault="004D13B4" w:rsidP="00CF5898">
      <w:pPr>
        <w:pStyle w:val="FigureCaption"/>
        <w:rPr>
          <w:szCs w:val="24"/>
        </w:rPr>
      </w:pPr>
      <w:bookmarkStart w:id="151" w:name="_Toc315364917"/>
      <w:r>
        <w:t>A calibration plot showing good calibration.  Note that the logit curve follows the diagonal quite closely.  The intercept is not significantly different than zero and the slope is not significantly different than 1.</w:t>
      </w:r>
      <w:bookmarkEnd w:id="151"/>
      <w:r>
        <w:t xml:space="preserve"> </w:t>
      </w:r>
    </w:p>
    <w:p w:rsidR="004D13B4" w:rsidRDefault="004D13B4" w:rsidP="004D13B4">
      <w:pPr>
        <w:pStyle w:val="BodyText"/>
        <w:keepNext/>
      </w:pPr>
      <w:r>
        <w:rPr>
          <w:noProof/>
          <w:szCs w:val="24"/>
        </w:rPr>
        <w:lastRenderedPageBreak/>
        <w:drawing>
          <wp:inline distT="0" distB="0" distL="0" distR="0">
            <wp:extent cx="5324475" cy="5324475"/>
            <wp:effectExtent l="19050" t="0" r="9525" b="0"/>
            <wp:docPr id="32"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57" cstate="print"/>
                    <a:srcRect/>
                    <a:stretch>
                      <a:fillRect/>
                    </a:stretch>
                  </pic:blipFill>
                  <pic:spPr bwMode="auto">
                    <a:xfrm>
                      <a:off x="0" y="0"/>
                      <a:ext cx="5324475" cy="5324475"/>
                    </a:xfrm>
                    <a:prstGeom prst="rect">
                      <a:avLst/>
                    </a:prstGeom>
                    <a:noFill/>
                    <a:ln w="9525">
                      <a:noFill/>
                      <a:miter lim="800000"/>
                      <a:headEnd/>
                      <a:tailEnd/>
                    </a:ln>
                  </pic:spPr>
                </pic:pic>
              </a:graphicData>
            </a:graphic>
          </wp:inline>
        </w:drawing>
      </w:r>
    </w:p>
    <w:p w:rsidR="004D13B4" w:rsidRDefault="004D13B4" w:rsidP="00A75C92">
      <w:pPr>
        <w:pStyle w:val="FigureCaption"/>
        <w:rPr>
          <w:szCs w:val="24"/>
        </w:rPr>
      </w:pPr>
      <w:bookmarkStart w:id="152" w:name="_Toc315364918"/>
      <w:r>
        <w:t xml:space="preserve">These plots show poorly calibrated models. Positive bias occurs when the predicted values are higher than the observed probabilities of </w:t>
      </w:r>
      <w:r w:rsidR="00A75C92">
        <w:t>occurrence</w:t>
      </w:r>
      <w:r>
        <w:t>.  Negative bias</w:t>
      </w:r>
      <w:r w:rsidR="00B85C89">
        <w:t xml:space="preserve"> occurs when the predicted pro</w:t>
      </w:r>
      <w:r>
        <w:t xml:space="preserve">babilities of </w:t>
      </w:r>
      <w:r w:rsidR="00A75C92">
        <w:t>occurrence</w:t>
      </w:r>
      <w:r>
        <w:t xml:space="preserve"> are lower than the observed probabilities.  Spread error 1 indicates that predicted probabilities of </w:t>
      </w:r>
      <w:r w:rsidR="00A75C92">
        <w:t>occurrence</w:t>
      </w:r>
      <w:r>
        <w:t xml:space="preserve"> are higher than than they should </w:t>
      </w:r>
      <w:proofErr w:type="gramStart"/>
      <w:r>
        <w:t>be .</w:t>
      </w:r>
      <w:bookmarkEnd w:id="152"/>
      <w:proofErr w:type="gramEnd"/>
      <w:r>
        <w:t xml:space="preserve">   </w:t>
      </w:r>
    </w:p>
    <w:p w:rsidR="004D13B4" w:rsidRDefault="004D13B4" w:rsidP="004D13B4">
      <w:pPr>
        <w:pStyle w:val="BodyText"/>
        <w:rPr>
          <w:szCs w:val="24"/>
        </w:rPr>
      </w:pPr>
      <w:r>
        <w:rPr>
          <w:szCs w:val="24"/>
        </w:rPr>
        <w:t xml:space="preserve"> </w:t>
      </w:r>
    </w:p>
    <w:p w:rsidR="004D13B4" w:rsidRDefault="004D13B4" w:rsidP="00F13DEA">
      <w:pPr>
        <w:pStyle w:val="ListNumber"/>
        <w:numPr>
          <w:ilvl w:val="0"/>
          <w:numId w:val="0"/>
        </w:numPr>
        <w:ind w:left="900"/>
      </w:pPr>
      <w:r w:rsidRPr="00A450E0">
        <w:rPr>
          <w:rStyle w:val="EmphStrong"/>
        </w:rPr>
        <w:t>“</w:t>
      </w:r>
      <w:proofErr w:type="spellStart"/>
      <w:proofErr w:type="gramStart"/>
      <w:r w:rsidRPr="00A450E0">
        <w:rPr>
          <w:rStyle w:val="EmphStrong"/>
        </w:rPr>
        <w:t>model</w:t>
      </w:r>
      <w:proofErr w:type="gramEnd"/>
      <w:r w:rsidRPr="00A450E0">
        <w:rPr>
          <w:rStyle w:val="EmphStrong"/>
        </w:rPr>
        <w:t>”.confusion.matrix.jpg</w:t>
      </w:r>
      <w:proofErr w:type="spellEnd"/>
      <w:r>
        <w:t xml:space="preserve">:  The confusion matrix shows the percent of predicted and observed values in each of the presence and absence classes.  For predicted values this </w:t>
      </w:r>
      <w:proofErr w:type="gramStart"/>
      <w:r>
        <w:t xml:space="preserve">is  </w:t>
      </w:r>
      <w:r>
        <w:lastRenderedPageBreak/>
        <w:t>based</w:t>
      </w:r>
      <w:proofErr w:type="gramEnd"/>
      <w:r>
        <w:t xml:space="preserve"> on the threshold used to </w:t>
      </w:r>
      <w:r w:rsidR="00A93032">
        <w:t>discretize</w:t>
      </w:r>
      <w:r>
        <w:t xml:space="preserve"> the predicted values.  If</w:t>
      </w:r>
      <w:r w:rsidR="008566A6">
        <w:t xml:space="preserve"> a test\training split or cross-</w:t>
      </w:r>
      <w:r>
        <w:t xml:space="preserve">validation was specified </w:t>
      </w:r>
      <w:proofErr w:type="gramStart"/>
      <w:r>
        <w:t>then  the</w:t>
      </w:r>
      <w:proofErr w:type="gramEnd"/>
      <w:r>
        <w:t xml:space="preserve"> percentages for the training split an</w:t>
      </w:r>
      <w:r w:rsidR="008566A6">
        <w:t>d for the test or total over all evaluation</w:t>
      </w:r>
      <w:r>
        <w:t xml:space="preserve"> fold</w:t>
      </w:r>
      <w:r w:rsidR="008566A6">
        <w:t>s</w:t>
      </w:r>
      <w:r>
        <w:t xml:space="preserve"> will be shown in the same plot.   Several evaluation metrics are based on the </w:t>
      </w:r>
      <w:r w:rsidR="00A93032">
        <w:t>discretization</w:t>
      </w:r>
      <w:r>
        <w:t xml:space="preserve"> of the continuous predictions and could be seen as accompanying this plot.  These include the percent correctly classified, sensitivity, specificity, Cohen’s kappa, and the true skill statistic</w:t>
      </w:r>
      <w:r w:rsidR="008566A6">
        <w:t xml:space="preserve"> which are reported below the plot.  </w:t>
      </w:r>
      <w:r>
        <w:t xml:space="preserve"> </w:t>
      </w:r>
    </w:p>
    <w:p w:rsidR="004D13B4" w:rsidRDefault="0096010D" w:rsidP="004D13B4">
      <w:pPr>
        <w:pStyle w:val="BodyText"/>
        <w:keepNext/>
        <w:ind w:left="1440" w:firstLine="0"/>
      </w:pPr>
      <w:r>
        <w:rPr>
          <w:noProof/>
        </w:rPr>
        <w:lastRenderedPageBreak/>
        <w:drawing>
          <wp:inline distT="0" distB="0" distL="0" distR="0">
            <wp:extent cx="3707443" cy="3707443"/>
            <wp:effectExtent l="19050" t="0" r="7307" b="0"/>
            <wp:docPr id="10" name="Picture 1" descr="C:\temp\SAHMDebugJunk\BRTOut1\mars_17.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SAHMDebugJunk\BRTOut1\mars_17.confusion.matrix.jpg"/>
                    <pic:cNvPicPr>
                      <a:picLocks noChangeAspect="1" noChangeArrowheads="1"/>
                    </pic:cNvPicPr>
                  </pic:nvPicPr>
                  <pic:blipFill>
                    <a:blip r:embed="rId58" cstate="print"/>
                    <a:srcRect/>
                    <a:stretch>
                      <a:fillRect/>
                    </a:stretch>
                  </pic:blipFill>
                  <pic:spPr bwMode="auto">
                    <a:xfrm>
                      <a:off x="0" y="0"/>
                      <a:ext cx="3709356" cy="3709356"/>
                    </a:xfrm>
                    <a:prstGeom prst="rect">
                      <a:avLst/>
                    </a:prstGeom>
                    <a:noFill/>
                    <a:ln w="9525">
                      <a:noFill/>
                      <a:miter lim="800000"/>
                      <a:headEnd/>
                      <a:tailEnd/>
                    </a:ln>
                  </pic:spPr>
                </pic:pic>
              </a:graphicData>
            </a:graphic>
          </wp:inline>
        </w:drawing>
      </w:r>
      <w:r w:rsidRPr="0096010D">
        <w:rPr>
          <w:snapToGrid w:val="0"/>
          <w:color w:val="000000"/>
          <w:w w:val="0"/>
          <w:sz w:val="0"/>
          <w:szCs w:val="0"/>
          <w:u w:color="000000"/>
          <w:bdr w:val="none" w:sz="0" w:space="0" w:color="000000"/>
          <w:shd w:val="clear" w:color="000000" w:fill="000000"/>
        </w:rPr>
        <w:t xml:space="preserve"> </w:t>
      </w:r>
      <w:r>
        <w:rPr>
          <w:noProof/>
        </w:rPr>
        <w:drawing>
          <wp:inline distT="0" distB="0" distL="0" distR="0">
            <wp:extent cx="3281558" cy="3281558"/>
            <wp:effectExtent l="19050" t="0" r="0" b="0"/>
            <wp:docPr id="17" name="Picture 2" descr="C:\temp\SAHMDebugJunk\BRTOut1\mars_15.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SAHMDebugJunk\BRTOut1\mars_15.confusion.matrix.jpg"/>
                    <pic:cNvPicPr>
                      <a:picLocks noChangeAspect="1" noChangeArrowheads="1"/>
                    </pic:cNvPicPr>
                  </pic:nvPicPr>
                  <pic:blipFill>
                    <a:blip r:embed="rId59" cstate="print"/>
                    <a:srcRect/>
                    <a:stretch>
                      <a:fillRect/>
                    </a:stretch>
                  </pic:blipFill>
                  <pic:spPr bwMode="auto">
                    <a:xfrm>
                      <a:off x="0" y="0"/>
                      <a:ext cx="3281647" cy="3281647"/>
                    </a:xfrm>
                    <a:prstGeom prst="rect">
                      <a:avLst/>
                    </a:prstGeom>
                    <a:noFill/>
                    <a:ln w="9525">
                      <a:noFill/>
                      <a:miter lim="800000"/>
                      <a:headEnd/>
                      <a:tailEnd/>
                    </a:ln>
                  </pic:spPr>
                </pic:pic>
              </a:graphicData>
            </a:graphic>
          </wp:inline>
        </w:drawing>
      </w:r>
    </w:p>
    <w:p w:rsidR="004D13B4" w:rsidRPr="00543AA9" w:rsidRDefault="004D13B4" w:rsidP="00A75C92">
      <w:pPr>
        <w:pStyle w:val="FigureCaption"/>
        <w:rPr>
          <w:szCs w:val="24"/>
        </w:rPr>
      </w:pPr>
      <w:bookmarkStart w:id="153" w:name="_Toc315364919"/>
      <w:r>
        <w:t xml:space="preserve">Confusion matricies for a data with no </w:t>
      </w:r>
      <w:r w:rsidR="00735D3F">
        <w:t>evaluation</w:t>
      </w:r>
      <w:r>
        <w:t xml:space="preserve"> split and with a test\training split.  A good model fit will have relatively </w:t>
      </w:r>
      <w:r w:rsidR="008566A6">
        <w:t>high percentages along the diagonals</w:t>
      </w:r>
      <w:r>
        <w:t xml:space="preserve"> indicating that the </w:t>
      </w:r>
      <w:r w:rsidR="008566A6">
        <w:t xml:space="preserve">model </w:t>
      </w:r>
      <w:r>
        <w:t xml:space="preserve">predicted presence and predicted absence agree well with the observed values of presence and absence and thus the model has good </w:t>
      </w:r>
      <w:r>
        <w:lastRenderedPageBreak/>
        <w:t>discrimination.  Large discrepancies between the training and evaluation data in this plot could indicate model overfitting.</w:t>
      </w:r>
      <w:bookmarkEnd w:id="153"/>
      <w:r>
        <w:t xml:space="preserve">       </w:t>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”_response_curves.pdf</w:t>
      </w:r>
      <w:proofErr w:type="spellEnd"/>
      <w:r>
        <w:t>:   Model response curves show the relationship between each predictor included in the model</w:t>
      </w:r>
      <w:r w:rsidR="00E03A51">
        <w:t xml:space="preserve"> and the fitted values</w:t>
      </w:r>
      <w:r>
        <w:t>, while holding all other predi</w:t>
      </w:r>
      <w:r w:rsidR="0096010D">
        <w:t>ctors constant at their means.</w:t>
      </w:r>
      <w:r w:rsidR="00FF6F64">
        <w:t xml:space="preserve">  These surfaces can be examined to assure that the relationships agree with the biological understanding of the organism under study.  </w:t>
      </w:r>
      <w:ins w:id="154" w:author="mtalbert" w:date="2012-10-17T15:30:00Z">
        <w:r w:rsidR="0096010D">
          <w:t xml:space="preserve">Response curves fit using different models can be compared within the output viewer window to determine if the nature of the relationship between the response and predictor was consistent between models.  </w:t>
        </w:r>
      </w:ins>
      <w:r w:rsidR="00FF6F64">
        <w:t xml:space="preserve">If several models under consideration exhibit similar performance in terms of their evaluation metrics consideration of the response curves can sometimes be used to select the better of the models.   </w:t>
      </w:r>
      <w:r>
        <w:t xml:space="preserve">  </w:t>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”.resid.plot</w:t>
      </w:r>
      <w:proofErr w:type="spellEnd"/>
      <w:r>
        <w:t xml:space="preserve">:  Model residual plots show the spatial relationship between the model deviance residuals.  Most models assume residuals will be independent thus spatial </w:t>
      </w:r>
      <w:r w:rsidR="00A450E0">
        <w:t>pattern</w:t>
      </w:r>
      <w:r>
        <w:t xml:space="preserve"> in the deviance </w:t>
      </w:r>
      <w:r w:rsidR="00A450E0">
        <w:t>residuals</w:t>
      </w:r>
      <w:r>
        <w:t xml:space="preserve"> can be indicative of a problem with the model fit and inference based on the fit.  It can for example indicate that important predictors were not included in the model</w:t>
      </w:r>
      <w:ins w:id="155" w:author="mtalbert" w:date="2012-10-17T15:33:00Z">
        <w:r w:rsidR="0096010D">
          <w:t>.</w:t>
        </w:r>
      </w:ins>
      <w:r>
        <w:t xml:space="preserve"> </w:t>
      </w:r>
      <w:del w:id="156" w:author="mtalbert" w:date="2012-10-17T15:33:00Z">
        <w:r w:rsidDel="0096010D">
          <w:delText xml:space="preserve">and can be compared </w:delText>
        </w:r>
      </w:del>
      <w:ins w:id="157" w:author="mtalbert" w:date="2012-10-17T15:33:00Z">
        <w:r w:rsidR="0096010D">
          <w:t xml:space="preserve">Comparison </w:t>
        </w:r>
      </w:ins>
      <w:r>
        <w:t>with the spatial pattern of predictors that were not included in the model</w:t>
      </w:r>
      <w:ins w:id="158" w:author="mtalbert" w:date="2012-10-17T15:33:00Z">
        <w:r w:rsidR="0096010D">
          <w:t xml:space="preserve"> might be considered</w:t>
        </w:r>
      </w:ins>
      <w:r>
        <w:t xml:space="preserve">.  </w:t>
      </w:r>
      <w:ins w:id="159" w:author="mtalbert" w:date="2012-10-24T10:45:00Z">
        <w:r w:rsidR="000C1A54">
          <w:t xml:space="preserve">Species specific processes can also result in spatially structured residuals in which case more complex spatial models should be considered.  </w:t>
        </w:r>
      </w:ins>
      <w:r>
        <w:t>Whether or not a sign</w:t>
      </w:r>
      <w:r w:rsidR="00A450E0">
        <w:t>ifi</w:t>
      </w:r>
      <w:r>
        <w:t xml:space="preserve">cant spatial </w:t>
      </w:r>
      <w:r w:rsidR="00A450E0">
        <w:t>pattern</w:t>
      </w:r>
      <w:r>
        <w:t xml:space="preserve"> exists in model residuals can at times be difficult to assess visually.  We hope to add correlograms of Moran’s I soon.  Unfortunately statistical tests based on the Moran’s I statistic for residuals of binary response models lack statistical justification and thus cannot be used to test for a significant spatial pattern (</w:t>
      </w:r>
      <w:proofErr w:type="spellStart"/>
      <w:r>
        <w:t>Bivand</w:t>
      </w:r>
      <w:proofErr w:type="spellEnd"/>
      <w:r>
        <w:t xml:space="preserve"> 2008).   See </w:t>
      </w:r>
      <w:proofErr w:type="spellStart"/>
      <w:r>
        <w:t>Dormann</w:t>
      </w:r>
      <w:proofErr w:type="spellEnd"/>
      <w:r>
        <w:t xml:space="preserve"> 2007 for more discussion on evaluation of model residuals and spatial models </w:t>
      </w:r>
      <w:r>
        <w:lastRenderedPageBreak/>
        <w:t>that are appropriat</w:t>
      </w:r>
      <w:r w:rsidR="00A450E0">
        <w:t>e for species distribution mod</w:t>
      </w:r>
      <w:r>
        <w:t xml:space="preserve">eling.  Residual plots can also be used to determine if certain observations contribute disproportionately to the deviance of the fitted model.  </w:t>
      </w:r>
      <w:proofErr w:type="gramStart"/>
      <w:r>
        <w:t>For a</w:t>
      </w:r>
      <w:proofErr w:type="gramEnd"/>
      <w:r>
        <w:t xml:space="preserve"> binary response model deviance residuals with absolute values greater than 2 can be indicative of a problem. </w:t>
      </w:r>
      <w:ins w:id="160" w:author="mtalbert" w:date="2012-10-24T10:49:00Z">
        <w:r w:rsidR="008328FD">
          <w:rPr>
            <w:noProof/>
          </w:rPr>
          <w:drawing>
            <wp:inline distT="0" distB="0" distL="0" distR="0">
              <wp:extent cx="4427951" cy="4427951"/>
              <wp:effectExtent l="19050" t="0" r="0" b="0"/>
              <wp:docPr id="20" name="Picture 9" descr="C:\temp\SAHMDebugJunk\BRTOut1\mars_1.resid.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SAHMDebugJunk\BRTOut1\mars_1.resid.plot.jpg"/>
                      <pic:cNvPicPr>
                        <a:picLocks noChangeAspect="1" noChangeArrowheads="1"/>
                      </pic:cNvPicPr>
                    </pic:nvPicPr>
                    <pic:blipFill>
                      <a:blip r:embed="rId60" cstate="print"/>
                      <a:srcRect/>
                      <a:stretch>
                        <a:fillRect/>
                      </a:stretch>
                    </pic:blipFill>
                    <pic:spPr bwMode="auto">
                      <a:xfrm>
                        <a:off x="0" y="0"/>
                        <a:ext cx="4428391" cy="4428391"/>
                      </a:xfrm>
                      <a:prstGeom prst="rect">
                        <a:avLst/>
                      </a:prstGeom>
                      <a:noFill/>
                      <a:ln w="9525">
                        <a:noFill/>
                        <a:miter lim="800000"/>
                        <a:headEnd/>
                        <a:tailEnd/>
                      </a:ln>
                    </pic:spPr>
                  </pic:pic>
                </a:graphicData>
              </a:graphic>
            </wp:inline>
          </w:drawing>
        </w:r>
      </w:ins>
      <w:r>
        <w:t xml:space="preserve">     </w:t>
      </w:r>
    </w:p>
    <w:p w:rsidR="0074319B" w:rsidRPr="0074319B" w:rsidRDefault="0074319B" w:rsidP="00352796">
      <w:pPr>
        <w:pStyle w:val="ListNumber"/>
        <w:rPr>
          <w:ins w:id="161" w:author="mtalbert" w:date="2012-10-24T11:14:00Z"/>
          <w:rStyle w:val="EmphStrong"/>
        </w:rPr>
      </w:pPr>
      <w:ins w:id="162" w:author="mtalbert" w:date="2012-10-24T11:16:00Z">
        <w:r w:rsidRPr="0074319B">
          <w:rPr>
            <w:rStyle w:val="EmphStrong"/>
          </w:rPr>
          <w:t>“</w:t>
        </w:r>
        <w:proofErr w:type="gramStart"/>
        <w:r w:rsidRPr="0074319B">
          <w:rPr>
            <w:rStyle w:val="EmphStrong"/>
          </w:rPr>
          <w:t>model</w:t>
        </w:r>
        <w:proofErr w:type="gramEnd"/>
        <w:r w:rsidRPr="0074319B">
          <w:rPr>
            <w:rStyle w:val="EmphStrong"/>
          </w:rPr>
          <w:t>” _</w:t>
        </w:r>
        <w:proofErr w:type="spellStart"/>
        <w:r w:rsidRPr="0074319B">
          <w:rPr>
            <w:rStyle w:val="EmphStrong"/>
          </w:rPr>
          <w:t>variable.importance.jpg</w:t>
        </w:r>
      </w:ins>
      <w:proofErr w:type="spellEnd"/>
      <w:ins w:id="163" w:author="mtalbert" w:date="2012-10-24T11:17:00Z">
        <w:r>
          <w:rPr>
            <w:rStyle w:val="EmphStrong"/>
            <w:b w:val="0"/>
            <w:i w:val="0"/>
            <w:u w:val="single"/>
          </w:rPr>
          <w:t xml:space="preserve"> Variable importance plots</w:t>
        </w:r>
      </w:ins>
      <w:ins w:id="164" w:author="mtalbert" w:date="2012-10-24T11:18:00Z">
        <w:r>
          <w:rPr>
            <w:rStyle w:val="EmphStrong"/>
            <w:b w:val="0"/>
            <w:i w:val="0"/>
            <w:u w:val="single"/>
          </w:rPr>
          <w:t xml:space="preserve"> provide a model independent comparison of the relative influence of each predictor in each model.  They</w:t>
        </w:r>
      </w:ins>
      <w:ins w:id="165" w:author="mtalbert" w:date="2012-10-24T11:17:00Z">
        <w:r>
          <w:rPr>
            <w:rStyle w:val="EmphStrong"/>
            <w:b w:val="0"/>
            <w:i w:val="0"/>
            <w:u w:val="single"/>
          </w:rPr>
          <w:t xml:space="preserve"> are created </w:t>
        </w:r>
      </w:ins>
      <w:ins w:id="166" w:author="mtalbert" w:date="2012-10-24T11:20:00Z">
        <w:r>
          <w:rPr>
            <w:rStyle w:val="EmphStrong"/>
            <w:b w:val="0"/>
            <w:i w:val="0"/>
            <w:u w:val="single"/>
          </w:rPr>
          <w:t xml:space="preserve">following the fitting of the final model </w:t>
        </w:r>
      </w:ins>
      <w:ins w:id="167" w:author="mtalbert" w:date="2012-10-24T11:17:00Z">
        <w:r>
          <w:rPr>
            <w:rStyle w:val="EmphStrong"/>
            <w:b w:val="0"/>
            <w:i w:val="0"/>
            <w:u w:val="single"/>
          </w:rPr>
          <w:t xml:space="preserve">by successively permuting each predictor in the </w:t>
        </w:r>
      </w:ins>
      <w:ins w:id="168" w:author="mtalbert" w:date="2012-10-24T11:20:00Z">
        <w:r>
          <w:rPr>
            <w:rStyle w:val="EmphStrong"/>
            <w:b w:val="0"/>
            <w:i w:val="0"/>
            <w:u w:val="single"/>
          </w:rPr>
          <w:t xml:space="preserve">dataset and then predicting the model to the new dataset with the shuffled predictor.  An evaluation metric is then compared for the predictions with the </w:t>
        </w:r>
        <w:proofErr w:type="spellStart"/>
        <w:r>
          <w:rPr>
            <w:rStyle w:val="EmphStrong"/>
            <w:b w:val="0"/>
            <w:i w:val="0"/>
            <w:u w:val="single"/>
          </w:rPr>
          <w:t>unshuffled</w:t>
        </w:r>
        <w:proofErr w:type="spellEnd"/>
        <w:r>
          <w:rPr>
            <w:rStyle w:val="EmphStrong"/>
            <w:b w:val="0"/>
            <w:i w:val="0"/>
            <w:u w:val="single"/>
          </w:rPr>
          <w:t xml:space="preserve"> and shuffled predictor.  If these are very similar then it is an indication that the predictor does not contribute much to the model </w:t>
        </w:r>
        <w:r>
          <w:rPr>
            <w:rStyle w:val="EmphStrong"/>
            <w:b w:val="0"/>
            <w:i w:val="0"/>
            <w:u w:val="single"/>
          </w:rPr>
          <w:lastRenderedPageBreak/>
          <w:t>fit.</w:t>
        </w:r>
      </w:ins>
      <w:ins w:id="169" w:author="mtalbert" w:date="2012-10-24T11:54:00Z">
        <w:r w:rsidR="006A6AC5">
          <w:rPr>
            <w:rStyle w:val="EmphStrong"/>
            <w:b w:val="0"/>
            <w:i w:val="0"/>
            <w:u w:val="single"/>
          </w:rPr>
          <w:t xml:space="preserve">  We measure variable importance using the </w:t>
        </w:r>
      </w:ins>
      <w:ins w:id="170" w:author="mtalbert" w:date="2012-10-24T13:55:00Z">
        <w:r w:rsidR="00C54A68">
          <w:rPr>
            <w:rStyle w:val="EmphStrong"/>
            <w:b w:val="0"/>
            <w:i w:val="0"/>
            <w:u w:val="single"/>
          </w:rPr>
          <w:t xml:space="preserve">one minus the correlation between the original predictions and the predictions with the </w:t>
        </w:r>
        <w:r w:rsidR="007B0A43">
          <w:rPr>
            <w:rStyle w:val="EmphStrong"/>
            <w:b w:val="0"/>
            <w:i w:val="0"/>
            <w:u w:val="single"/>
          </w:rPr>
          <w:t xml:space="preserve">predictor permuted so that a large variable importance corresponds to low correlations between </w:t>
        </w:r>
      </w:ins>
      <w:ins w:id="171" w:author="mtalbert" w:date="2012-10-24T13:56:00Z">
        <w:r w:rsidR="007B0A43">
          <w:rPr>
            <w:rStyle w:val="EmphStrong"/>
            <w:b w:val="0"/>
            <w:i w:val="0"/>
            <w:u w:val="single"/>
          </w:rPr>
          <w:t>predictions</w:t>
        </w:r>
      </w:ins>
      <w:ins w:id="172" w:author="mtalbert" w:date="2012-10-24T13:55:00Z">
        <w:r w:rsidR="007B0A43">
          <w:rPr>
            <w:rStyle w:val="EmphStrong"/>
            <w:b w:val="0"/>
            <w:i w:val="0"/>
            <w:u w:val="single"/>
          </w:rPr>
          <w:t xml:space="preserve"> </w:t>
        </w:r>
      </w:ins>
      <w:ins w:id="173" w:author="mtalbert" w:date="2012-10-24T13:56:00Z">
        <w:r w:rsidR="007B0A43">
          <w:rPr>
            <w:rStyle w:val="EmphStrong"/>
            <w:b w:val="0"/>
            <w:i w:val="0"/>
            <w:u w:val="single"/>
          </w:rPr>
          <w:t xml:space="preserve">when permuted which indicates that the predictor was important in the model.  </w:t>
        </w:r>
      </w:ins>
      <w:ins w:id="174" w:author="mtalbert" w:date="2012-10-24T14:04:00Z">
        <w:r w:rsidR="007B0A43">
          <w:rPr>
            <w:rStyle w:val="EmphStrong"/>
            <w:b w:val="0"/>
            <w:i w:val="0"/>
            <w:u w:val="single"/>
          </w:rPr>
          <w:t xml:space="preserve">Lower importance in test data can indicate that the predictor </w:t>
        </w:r>
      </w:ins>
      <w:ins w:id="175" w:author="mtalbert" w:date="2012-10-24T14:05:00Z">
        <w:r w:rsidR="007B0A43">
          <w:rPr>
            <w:rStyle w:val="EmphStrong"/>
            <w:b w:val="0"/>
            <w:i w:val="0"/>
            <w:u w:val="single"/>
          </w:rPr>
          <w:t>performed</w:t>
        </w:r>
      </w:ins>
      <w:ins w:id="176" w:author="mtalbert" w:date="2012-10-24T14:04:00Z">
        <w:r w:rsidR="007B0A43">
          <w:rPr>
            <w:rStyle w:val="EmphStrong"/>
            <w:b w:val="0"/>
            <w:i w:val="0"/>
            <w:u w:val="single"/>
          </w:rPr>
          <w:t xml:space="preserve"> </w:t>
        </w:r>
      </w:ins>
      <w:ins w:id="177" w:author="mtalbert" w:date="2012-10-24T14:05:00Z">
        <w:r w:rsidR="007B0A43">
          <w:rPr>
            <w:rStyle w:val="EmphStrong"/>
            <w:b w:val="0"/>
            <w:i w:val="0"/>
            <w:u w:val="single"/>
          </w:rPr>
          <w:t>well on the training data but doesn’t generalize well (Phillips</w:t>
        </w:r>
      </w:ins>
      <w:ins w:id="178" w:author="mtalbert" w:date="2012-10-24T14:06:00Z">
        <w:r w:rsidR="00B47378">
          <w:rPr>
            <w:rStyle w:val="EmphStrong"/>
            <w:b w:val="0"/>
            <w:i w:val="0"/>
            <w:u w:val="single"/>
          </w:rPr>
          <w:t xml:space="preserve"> Unpublished)</w:t>
        </w:r>
      </w:ins>
      <w:ins w:id="179" w:author="mtalbert" w:date="2012-10-24T14:05:00Z">
        <w:r w:rsidR="007B0A43">
          <w:rPr>
            <w:rStyle w:val="EmphStrong"/>
            <w:b w:val="0"/>
            <w:i w:val="0"/>
            <w:u w:val="single"/>
          </w:rPr>
          <w:t xml:space="preserve">.  </w:t>
        </w:r>
      </w:ins>
      <w:ins w:id="180" w:author="mtalbert" w:date="2012-10-24T14:06:00Z">
        <w:r w:rsidR="00B47378">
          <w:rPr>
            <w:noProof/>
            <w:u w:val="single"/>
          </w:rPr>
          <w:drawing>
            <wp:inline distT="0" distB="0" distL="0" distR="0">
              <wp:extent cx="3719969" cy="3719969"/>
              <wp:effectExtent l="19050" t="0" r="0" b="0"/>
              <wp:docPr id="21" name="Picture 10" descr="C:\temp\SAHMDebugJunk\BRTOut1\mars_27_variable.importan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SAHMDebugJunk\BRTOut1\mars_27_variable.importance.jpeg"/>
                      <pic:cNvPicPr>
                        <a:picLocks noChangeAspect="1" noChangeArrowheads="1"/>
                      </pic:cNvPicPr>
                    </pic:nvPicPr>
                    <pic:blipFill>
                      <a:blip r:embed="rId61" cstate="print"/>
                      <a:srcRect/>
                      <a:stretch>
                        <a:fillRect/>
                      </a:stretch>
                    </pic:blipFill>
                    <pic:spPr bwMode="auto">
                      <a:xfrm>
                        <a:off x="0" y="0"/>
                        <a:ext cx="3720339" cy="3720339"/>
                      </a:xfrm>
                      <a:prstGeom prst="rect">
                        <a:avLst/>
                      </a:prstGeom>
                      <a:noFill/>
                      <a:ln w="9525">
                        <a:noFill/>
                        <a:miter lim="800000"/>
                        <a:headEnd/>
                        <a:tailEnd/>
                      </a:ln>
                    </pic:spPr>
                  </pic:pic>
                </a:graphicData>
              </a:graphic>
            </wp:inline>
          </w:drawing>
        </w:r>
      </w:ins>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”_prob_map.tif</w:t>
      </w:r>
      <w:proofErr w:type="spellEnd"/>
      <w:r>
        <w:t xml:space="preserve">:  If specified using </w:t>
      </w:r>
      <w:proofErr w:type="spellStart"/>
      <w:r>
        <w:t>MakeProbabilityMap</w:t>
      </w:r>
      <w:proofErr w:type="spellEnd"/>
      <w:r>
        <w:t>=TRUE then a surface of predicted values is produced based on the tiffs in the input .</w:t>
      </w:r>
      <w:proofErr w:type="spellStart"/>
      <w:r>
        <w:t>mds</w:t>
      </w:r>
      <w:proofErr w:type="spellEnd"/>
      <w:r>
        <w:t xml:space="preserve"> file and the fitted model.  These can but do not always indicate the probability of finding the species at a given site.  For example if model calibration is poor then these will not agree well with the true probabilities though discrimination between presence and absences might still be good.</w:t>
      </w:r>
      <w:r w:rsidR="009C09E3">
        <w:t xml:space="preserve">  Also if background points are used in place of tr</w:t>
      </w:r>
      <w:r w:rsidR="005B2CCA">
        <w:t>ue absence observations</w:t>
      </w:r>
      <w:r w:rsidR="009C09E3">
        <w:t xml:space="preserve"> then calculation of the probability of occurrence is not generally possible.</w:t>
      </w:r>
      <w:r>
        <w:t xml:space="preserve">     </w:t>
      </w:r>
    </w:p>
    <w:p w:rsidR="004D13B4" w:rsidRDefault="004D13B4" w:rsidP="00352796">
      <w:pPr>
        <w:pStyle w:val="ListNumber"/>
      </w:pPr>
      <w:r w:rsidRPr="00A450E0">
        <w:rPr>
          <w:rStyle w:val="EmphStrong"/>
        </w:rPr>
        <w:lastRenderedPageBreak/>
        <w:t>“</w:t>
      </w:r>
      <w:proofErr w:type="spellStart"/>
      <w:proofErr w:type="gramStart"/>
      <w:r w:rsidRPr="00A450E0">
        <w:rPr>
          <w:rStyle w:val="EmphStrong"/>
        </w:rPr>
        <w:t>model</w:t>
      </w:r>
      <w:proofErr w:type="gramEnd"/>
      <w:r w:rsidRPr="00A450E0">
        <w:rPr>
          <w:rStyle w:val="EmphStrong"/>
        </w:rPr>
        <w:t>”_bin_map.tif</w:t>
      </w:r>
      <w:proofErr w:type="spellEnd"/>
      <w:r w:rsidR="00A450E0">
        <w:t>:</w:t>
      </w:r>
      <w:r>
        <w:t xml:space="preserve">  If specified using </w:t>
      </w:r>
      <w:proofErr w:type="spellStart"/>
      <w:r>
        <w:t>MakeBinaryMap</w:t>
      </w:r>
      <w:proofErr w:type="spellEnd"/>
      <w:r>
        <w:t>=TRUE then a surface of binary observati</w:t>
      </w:r>
      <w:r w:rsidR="0039041C">
        <w:t>ons is produced by discre</w:t>
      </w:r>
      <w:r w:rsidR="00FF6F64">
        <w:t xml:space="preserve">tizing </w:t>
      </w:r>
      <w:r>
        <w:t xml:space="preserve">the probability </w:t>
      </w:r>
      <w:r w:rsidR="00FF6F64">
        <w:t>using the best threshold given the selected threshold optimization</w:t>
      </w:r>
      <w:r>
        <w:t xml:space="preserve">.  This map indicates whether one could expect each site to be occupied or unoccupied based on the model.    </w:t>
      </w:r>
    </w:p>
    <w:p w:rsidR="004D13B4" w:rsidRDefault="004D13B4" w:rsidP="00352796">
      <w:pPr>
        <w:pStyle w:val="ListNumber"/>
        <w:rPr>
          <w:szCs w:val="24"/>
        </w:rPr>
      </w:pPr>
      <w:r w:rsidRPr="00A450E0">
        <w:rPr>
          <w:rStyle w:val="EmphStrong"/>
        </w:rPr>
        <w:t>“</w:t>
      </w:r>
      <w:proofErr w:type="spellStart"/>
      <w:proofErr w:type="gramStart"/>
      <w:r w:rsidRPr="00A450E0">
        <w:rPr>
          <w:rStyle w:val="EmphStrong"/>
        </w:rPr>
        <w:t>model</w:t>
      </w:r>
      <w:proofErr w:type="gramEnd"/>
      <w:r w:rsidRPr="00A450E0">
        <w:rPr>
          <w:rStyle w:val="EmphStrong"/>
        </w:rPr>
        <w:t>”_MESS_map</w:t>
      </w:r>
      <w:proofErr w:type="spellEnd"/>
      <w:r w:rsidRPr="00A450E0">
        <w:rPr>
          <w:rStyle w:val="EmphStrong"/>
        </w:rPr>
        <w:t xml:space="preserve"> and  “</w:t>
      </w:r>
      <w:proofErr w:type="spellStart"/>
      <w:r w:rsidRPr="00A450E0">
        <w:rPr>
          <w:rStyle w:val="EmphStrong"/>
        </w:rPr>
        <w:t>model_Mod_Map</w:t>
      </w:r>
      <w:proofErr w:type="spellEnd"/>
      <w:r>
        <w:rPr>
          <w:szCs w:val="24"/>
        </w:rPr>
        <w:t>:</w:t>
      </w:r>
      <w:r w:rsidRPr="00DC0517">
        <w:t xml:space="preserve"> </w:t>
      </w:r>
      <w:r>
        <w:rPr>
          <w:szCs w:val="24"/>
        </w:rPr>
        <w:t xml:space="preserve">If specified by selecting </w:t>
      </w:r>
      <w:proofErr w:type="spellStart"/>
      <w:r>
        <w:t>makeMESMap</w:t>
      </w:r>
      <w:proofErr w:type="spellEnd"/>
      <w:r>
        <w:t xml:space="preserve">=TRUE the the MESS and MOD surfaces will be produced.  The MESS surface is the multivariate environment similarity surface and shows how well each point fits into the univariate ranges of the points for which the model was fit.  Negative values in this map indicate that the point is out of the range of the training data.  The </w:t>
      </w:r>
      <w:proofErr w:type="spellStart"/>
      <w:r>
        <w:t>MoD</w:t>
      </w:r>
      <w:proofErr w:type="spellEnd"/>
      <w:r>
        <w:t xml:space="preserve"> map is related and indicates which </w:t>
      </w:r>
      <w:r w:rsidR="00520C0C">
        <w:t>variable was furth</w:t>
      </w:r>
      <w:r>
        <w:t xml:space="preserve">est from the range </w:t>
      </w:r>
      <w:r w:rsidR="00B76ED6">
        <w:t>of the observations used for model training</w:t>
      </w:r>
      <w:r>
        <w:t>.  The MESS map takes the minimum value of a statistic calculate</w:t>
      </w:r>
      <w:ins w:id="181" w:author="mtalbert" w:date="2012-10-17T15:38:00Z">
        <w:r w:rsidR="00D97AC2">
          <w:t>d</w:t>
        </w:r>
      </w:ins>
      <w:r>
        <w:t xml:space="preserve"> for each predictor and thus cannot diagnose hidden extrapolation as one might do using a hat matrix</w:t>
      </w:r>
      <w:ins w:id="182" w:author="mtalbert" w:date="2012-10-17T15:38:00Z">
        <w:r w:rsidR="00D97AC2">
          <w:t xml:space="preserve"> in multiple </w:t>
        </w:r>
        <w:proofErr w:type="gramStart"/>
        <w:r w:rsidR="00D97AC2">
          <w:t>regression</w:t>
        </w:r>
      </w:ins>
      <w:proofErr w:type="gramEnd"/>
      <w:r>
        <w:t xml:space="preserve">.  This surface is only calculated for variables that are selected in the model selection step within each model fitting algorithm so that variables that do not significantly affect the </w:t>
      </w:r>
      <w:del w:id="183" w:author="mtalbert" w:date="2012-10-17T15:38:00Z">
        <w:r w:rsidDel="00D97AC2">
          <w:delText xml:space="preserve">occurrence of the organism </w:delText>
        </w:r>
      </w:del>
      <w:ins w:id="184" w:author="mtalbert" w:date="2012-10-17T15:38:00Z">
        <w:r w:rsidR="00D97AC2">
          <w:t xml:space="preserve">response for the calibration data </w:t>
        </w:r>
      </w:ins>
      <w:del w:id="185" w:author="mtalbert" w:date="2012-10-17T15:39:00Z">
        <w:r w:rsidDel="00D97AC2">
          <w:delText xml:space="preserve">over the range of the training data </w:delText>
        </w:r>
      </w:del>
      <w:r>
        <w:t xml:space="preserve">will not be included in the MESS map even though these predictors might be significant outside the range in which the model was fit.  Random Forest never drops predictors so if one wishes to compare the MESS and Mod map before and after insignificant predictors were dropped, one can compare the MESS map of a Random Forest fit to that produced from the other model fit algorithms as long as they were fit using the same dataset.  See </w:t>
      </w:r>
      <w:proofErr w:type="spellStart"/>
      <w:r>
        <w:t>Elith</w:t>
      </w:r>
      <w:proofErr w:type="spellEnd"/>
      <w:r>
        <w:t xml:space="preserve"> </w:t>
      </w:r>
      <w:proofErr w:type="gramStart"/>
      <w:r>
        <w:t>et</w:t>
      </w:r>
      <w:proofErr w:type="gramEnd"/>
      <w:r>
        <w:t xml:space="preserve">. al. 2010 for details on how the MESS </w:t>
      </w:r>
      <w:proofErr w:type="gramStart"/>
      <w:r>
        <w:t>map</w:t>
      </w:r>
      <w:proofErr w:type="gramEnd"/>
      <w:r>
        <w:t xml:space="preserve"> calculations are performed.    </w:t>
      </w:r>
    </w:p>
    <w:p w:rsidR="004D13B4" w:rsidRPr="00B76ED6" w:rsidRDefault="004D13B4" w:rsidP="00B76ED6">
      <w:pPr>
        <w:pStyle w:val="ListNumber"/>
      </w:pPr>
      <w:r>
        <w:t>Evaluation m</w:t>
      </w:r>
      <w:r w:rsidR="00B76ED6">
        <w:t xml:space="preserve">etrics </w:t>
      </w:r>
      <w:ins w:id="186" w:author="mtalbert" w:date="2012-10-17T15:40:00Z">
        <w:r w:rsidR="0090616F">
          <w:t xml:space="preserve">are </w:t>
        </w:r>
      </w:ins>
      <w:r w:rsidR="00B76ED6">
        <w:t xml:space="preserve">appended to </w:t>
      </w:r>
      <w:ins w:id="187" w:author="mtalbert" w:date="2012-10-17T15:40:00Z">
        <w:r w:rsidR="0090616F">
          <w:t xml:space="preserve">two </w:t>
        </w:r>
      </w:ins>
      <w:proofErr w:type="spellStart"/>
      <w:r w:rsidR="00B76ED6">
        <w:t>AcrossModel</w:t>
      </w:r>
      <w:proofErr w:type="spellEnd"/>
      <w:ins w:id="188" w:author="mtalbert" w:date="2012-10-17T15:40:00Z">
        <w:r w:rsidR="0090616F">
          <w:t xml:space="preserve"> comparison files a </w:t>
        </w:r>
        <w:proofErr w:type="spellStart"/>
        <w:r w:rsidR="0090616F">
          <w:t>csv</w:t>
        </w:r>
        <w:proofErr w:type="spellEnd"/>
        <w:r w:rsidR="0090616F">
          <w:t xml:space="preserve"> and a jpg</w:t>
        </w:r>
      </w:ins>
      <w:del w:id="189" w:author="mtalbert" w:date="2012-10-17T15:40:00Z">
        <w:r w:rsidR="00B76ED6" w:rsidDel="0090616F">
          <w:delText>..</w:delText>
        </w:r>
        <w:r w:rsidDel="0090616F">
          <w:delText>.csv and .jpg</w:delText>
        </w:r>
      </w:del>
      <w:r>
        <w:t xml:space="preserve">: An </w:t>
      </w:r>
      <w:r w:rsidR="00B76ED6">
        <w:t xml:space="preserve">across model </w:t>
      </w:r>
      <w:proofErr w:type="spellStart"/>
      <w:r>
        <w:t>csv</w:t>
      </w:r>
      <w:proofErr w:type="spellEnd"/>
      <w:r>
        <w:t xml:space="preserve"> is produced to track several </w:t>
      </w:r>
      <w:r w:rsidR="00520C0C">
        <w:t>evaluation</w:t>
      </w:r>
      <w:r>
        <w:t xml:space="preserve"> metrics across </w:t>
      </w:r>
      <w:r>
        <w:lastRenderedPageBreak/>
        <w:t xml:space="preserve">model runs and if at least two models have been run then a .jpg will accompany this.  The name of the </w:t>
      </w:r>
      <w:proofErr w:type="spellStart"/>
      <w:r>
        <w:t>csv</w:t>
      </w:r>
      <w:proofErr w:type="spellEnd"/>
      <w:r>
        <w:t xml:space="preserve"> indicates the type of response as well as the type of model selection split that was specified and separate .</w:t>
      </w:r>
      <w:proofErr w:type="spellStart"/>
      <w:r>
        <w:t>csvs</w:t>
      </w:r>
      <w:proofErr w:type="spellEnd"/>
      <w:r>
        <w:t xml:space="preserve"> and .</w:t>
      </w:r>
      <w:proofErr w:type="spellStart"/>
      <w:r>
        <w:t>jpgs</w:t>
      </w:r>
      <w:proofErr w:type="spellEnd"/>
      <w:r>
        <w:t xml:space="preserve"> will be produced for each combination</w:t>
      </w:r>
      <w:r w:rsidR="00B76ED6">
        <w:t>.  The across model plot will show the value of several evaluation metrics for each model with x labels indicating the folder name where further output for model</w:t>
      </w:r>
      <w:r w:rsidR="00B14216">
        <w:t>s</w:t>
      </w:r>
      <w:r w:rsidR="00B76ED6">
        <w:t xml:space="preserve"> can be found.  The best performing model for each of the training and evaluation data will have their metrics displayed.  </w:t>
      </w:r>
      <w:r w:rsidR="00B76ED6" w:rsidRPr="00B76ED6">
        <w:rPr>
          <w:szCs w:val="24"/>
        </w:rPr>
        <w:t>This plot will be used by the select and test</w:t>
      </w:r>
      <w:r w:rsidRPr="00B76ED6">
        <w:rPr>
          <w:szCs w:val="24"/>
        </w:rPr>
        <w:t xml:space="preserve"> the final models</w:t>
      </w:r>
      <w:r w:rsidR="00B76ED6" w:rsidRPr="00B76ED6">
        <w:rPr>
          <w:szCs w:val="24"/>
        </w:rPr>
        <w:t xml:space="preserve"> option</w:t>
      </w:r>
      <w:r w:rsidRPr="00B76ED6">
        <w:rPr>
          <w:szCs w:val="24"/>
        </w:rPr>
        <w:t xml:space="preserve"> and </w:t>
      </w:r>
      <w:r w:rsidR="00B76ED6">
        <w:rPr>
          <w:szCs w:val="24"/>
        </w:rPr>
        <w:t xml:space="preserve">is discussed in more detail </w:t>
      </w:r>
      <w:r w:rsidR="00987AF9">
        <w:rPr>
          <w:szCs w:val="24"/>
        </w:rPr>
        <w:t>in that section</w:t>
      </w:r>
      <w:r w:rsidRPr="00B76ED6">
        <w:rPr>
          <w:szCs w:val="24"/>
        </w:rPr>
        <w:t xml:space="preserve">.  </w:t>
      </w:r>
      <w:ins w:id="190" w:author="mtalbert" w:date="2012-10-24T14:33:00Z">
        <w:r w:rsidR="00660E6E">
          <w:rPr>
            <w:noProof/>
            <w:szCs w:val="24"/>
          </w:rPr>
          <w:drawing>
            <wp:inline distT="0" distB="0" distL="0" distR="0">
              <wp:extent cx="5525616" cy="4567737"/>
              <wp:effectExtent l="19050" t="0" r="0" b="0"/>
              <wp:docPr id="22" name="Picture 11" descr="I:\VisTrails\VisTrails_SAHM_x32_debug\VisTrails\vistrails\packages\TestingRCode2\TestSuite\AcrossModelPerformance\Debug10.15\AcrossModelTestTrainBin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VisTrails\VisTrails_SAHM_x32_debug\VisTrails\vistrails\packages\TestingRCode2\TestSuite\AcrossModelPerformance\Debug10.15\AcrossModelTestTrainBinom.jpg"/>
                      <pic:cNvPicPr>
                        <a:picLocks noChangeAspect="1" noChangeArrowheads="1"/>
                      </pic:cNvPicPr>
                    </pic:nvPicPr>
                    <pic:blipFill>
                      <a:blip r:embed="rId62" cstate="print"/>
                      <a:srcRect/>
                      <a:stretch>
                        <a:fillRect/>
                      </a:stretch>
                    </pic:blipFill>
                    <pic:spPr bwMode="auto">
                      <a:xfrm>
                        <a:off x="0" y="0"/>
                        <a:ext cx="5526166" cy="4568192"/>
                      </a:xfrm>
                      <a:prstGeom prst="rect">
                        <a:avLst/>
                      </a:prstGeom>
                      <a:noFill/>
                      <a:ln w="9525">
                        <a:noFill/>
                        <a:miter lim="800000"/>
                        <a:headEnd/>
                        <a:tailEnd/>
                      </a:ln>
                    </pic:spPr>
                  </pic:pic>
                </a:graphicData>
              </a:graphic>
            </wp:inline>
          </w:drawing>
        </w:r>
      </w:ins>
    </w:p>
    <w:p w:rsidR="004D13B4" w:rsidRDefault="004D13B4" w:rsidP="004D13B4">
      <w:pPr>
        <w:pStyle w:val="BodyText"/>
        <w:ind w:left="1440" w:firstLine="0"/>
        <w:rPr>
          <w:szCs w:val="24"/>
        </w:rPr>
      </w:pPr>
    </w:p>
    <w:p w:rsidR="004D13B4" w:rsidRDefault="004D13B4" w:rsidP="004D13B4">
      <w:pPr>
        <w:pStyle w:val="BodyText"/>
        <w:rPr>
          <w:szCs w:val="24"/>
        </w:rPr>
      </w:pPr>
    </w:p>
    <w:p w:rsidR="00AE46BF" w:rsidRDefault="00CC388D" w:rsidP="00094790">
      <w:pPr>
        <w:pStyle w:val="BodyText"/>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extent cx="5495925" cy="197167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cstate="print"/>
                    <a:srcRect/>
                    <a:stretch>
                      <a:fillRect/>
                    </a:stretch>
                  </pic:blipFill>
                  <pic:spPr bwMode="auto">
                    <a:xfrm>
                      <a:off x="0" y="0"/>
                      <a:ext cx="5495925" cy="1971675"/>
                    </a:xfrm>
                    <a:prstGeom prst="rect">
                      <a:avLst/>
                    </a:prstGeom>
                    <a:noFill/>
                    <a:ln w="9525">
                      <a:noFill/>
                      <a:miter lim="800000"/>
                      <a:headEnd/>
                      <a:tailEnd/>
                    </a:ln>
                  </pic:spPr>
                </pic:pic>
              </a:graphicData>
            </a:graphic>
          </wp:inline>
        </w:drawing>
      </w:r>
    </w:p>
    <w:p w:rsidR="00094790" w:rsidRPr="00CC388D" w:rsidRDefault="00094790" w:rsidP="00CC388D">
      <w:pPr>
        <w:pStyle w:val="Heading3"/>
        <w:rPr>
          <w:rStyle w:val="EmphStrong"/>
        </w:rPr>
      </w:pPr>
      <w:bookmarkStart w:id="191" w:name="_Toc315364905"/>
      <w:r w:rsidRPr="00CC388D">
        <w:rPr>
          <w:rStyle w:val="EmphStrong"/>
        </w:rPr>
        <w:t>Maxent</w:t>
      </w:r>
      <w:bookmarkEnd w:id="191"/>
    </w:p>
    <w:p w:rsidR="00AA4324" w:rsidRDefault="00452FEE" w:rsidP="00452FEE">
      <w:pPr>
        <w:pStyle w:val="BodyText"/>
        <w:rPr>
          <w:rFonts w:ascii="Arial Narrow" w:hAnsi="Arial Narrow"/>
          <w:b/>
          <w:bCs/>
          <w:kern w:val="32"/>
          <w:sz w:val="32"/>
          <w:szCs w:val="32"/>
        </w:rPr>
      </w:pPr>
      <w:r>
        <w:t xml:space="preserve">Maxent is a machine learning technique that minimizes relative entropy between the probability densities estimated for the species and that estimated for the available environment.  The model requires presence data for the species of interest and background locations representative of the sampled environment.  Detailed information on the technique is provided in several papers including Philips et al 2004, Philips et al 2006, and </w:t>
      </w:r>
      <w:proofErr w:type="spellStart"/>
      <w:r>
        <w:t>Elith</w:t>
      </w:r>
      <w:proofErr w:type="spellEnd"/>
      <w:r>
        <w:t xml:space="preserve"> et al 2010.  We incorporated the program described in those papers into SAHM, exposing the same options available in the GUI implementation.  Detailed information about the program can be found at </w:t>
      </w:r>
      <w:r w:rsidRPr="001940FB">
        <w:t>http://www.cs.princeton.edu/~schapire/maxent/</w:t>
      </w:r>
      <w:r>
        <w:t>.</w:t>
      </w:r>
    </w:p>
    <w:p w:rsidR="00124E94" w:rsidRPr="00A75C92" w:rsidRDefault="00124E94" w:rsidP="00A75C92">
      <w:pPr>
        <w:pStyle w:val="Heading3"/>
        <w:rPr>
          <w:rStyle w:val="EmphStrong"/>
        </w:rPr>
      </w:pPr>
      <w:bookmarkStart w:id="192" w:name="_Toc315364906"/>
      <w:r w:rsidRPr="00A75C92">
        <w:rPr>
          <w:rStyle w:val="EmphStrong"/>
        </w:rPr>
        <w:t>Select and Test the Final Model</w:t>
      </w:r>
      <w:bookmarkEnd w:id="192"/>
      <w:r w:rsidRPr="00A75C92">
        <w:rPr>
          <w:rStyle w:val="EmphStrong"/>
        </w:rPr>
        <w:t xml:space="preserve"> </w:t>
      </w:r>
    </w:p>
    <w:p w:rsidR="00A8124B" w:rsidRDefault="00124E94" w:rsidP="00A8124B">
      <w:pPr>
        <w:pStyle w:val="BodyText"/>
      </w:pPr>
      <w:r w:rsidRPr="00A8124B">
        <w:t>If multiple m</w:t>
      </w:r>
      <w:r w:rsidR="004B2E62">
        <w:t>odels are run in the same workspace</w:t>
      </w:r>
      <w:r w:rsidRPr="00A8124B">
        <w:t xml:space="preserve"> then model output is complied across models into a jpg and a </w:t>
      </w:r>
      <w:proofErr w:type="spellStart"/>
      <w:r w:rsidRPr="00A8124B">
        <w:t>csv</w:t>
      </w:r>
      <w:proofErr w:type="spellEnd"/>
      <w:r w:rsidRPr="00A8124B">
        <w:t xml:space="preserve">.  The select and test final model option (Packages drop down, SAHM, Select and Test the final model) can then be used to select from among the fitted models, evaluate these models on the data withheld using the model evaluation split, consolidate evaluation metrics for these best performing models, produce probability surfaces, binary surfaces, MESS and </w:t>
      </w:r>
      <w:proofErr w:type="spellStart"/>
      <w:r w:rsidRPr="00A8124B">
        <w:t>MoD</w:t>
      </w:r>
      <w:proofErr w:type="spellEnd"/>
      <w:r w:rsidRPr="00A8124B">
        <w:t xml:space="preserve"> maps.  Once Select and Test the Final model has been chosen the user will be given the choice between </w:t>
      </w:r>
      <w:proofErr w:type="gramStart"/>
      <w:r w:rsidRPr="00A8124B">
        <w:t>any  Appended</w:t>
      </w:r>
      <w:proofErr w:type="gramEnd"/>
      <w:r w:rsidRPr="00A8124B">
        <w:t xml:space="preserve"> Output files that were created for different combinations of model selection splits and response types.  A </w:t>
      </w:r>
      <w:r w:rsidRPr="00A8124B">
        <w:lastRenderedPageBreak/>
        <w:t>graphic will pop up</w:t>
      </w:r>
      <w:r w:rsidR="004B2E62">
        <w:t>, if more than one model was selected,</w:t>
      </w:r>
      <w:r w:rsidRPr="00A8124B">
        <w:t xml:space="preserve"> with </w:t>
      </w:r>
      <w:r w:rsidR="004B2E62">
        <w:t>the appended output results showing</w:t>
      </w:r>
      <w:r w:rsidRPr="00A8124B">
        <w:t xml:space="preserve"> </w:t>
      </w:r>
      <w:r w:rsidR="004B2E62">
        <w:t>the best performing models</w:t>
      </w:r>
      <w:r w:rsidRPr="00A8124B">
        <w:t xml:space="preserve"> marked with their numeric values for each metric.  </w:t>
      </w:r>
      <w:proofErr w:type="gramStart"/>
      <w:r w:rsidRPr="00A8124B">
        <w:t>x</w:t>
      </w:r>
      <w:proofErr w:type="gramEnd"/>
      <w:r w:rsidRPr="00A8124B">
        <w:t xml:space="preserve"> labels indicate the folder name where all output for each model can be found.  Folder output will be left blank for models that failed at some point during execution.  If a test\train split was used for model selection evaluation metrics will be shown for each as bars and if a cross validation split was used then bar</w:t>
      </w:r>
      <w:r w:rsidR="004B2E62">
        <w:t xml:space="preserve"> </w:t>
      </w:r>
      <w:r w:rsidRPr="00A8124B">
        <w:t xml:space="preserve">plots showing results from each fold will be </w:t>
      </w:r>
      <w:commentRangeStart w:id="193"/>
      <w:r w:rsidRPr="00A8124B">
        <w:t>shown</w:t>
      </w:r>
      <w:commentRangeEnd w:id="193"/>
      <w:r w:rsidRPr="00A8124B">
        <w:commentReference w:id="193"/>
      </w:r>
      <w:r w:rsidRPr="00A8124B">
        <w:t>.  Once the desired models are selected then the requested output will be produced for the best performing models.</w:t>
      </w:r>
      <w:r>
        <w:t xml:space="preserve">  </w:t>
      </w:r>
    </w:p>
    <w:p w:rsidR="00F32CFF" w:rsidRDefault="00124E94" w:rsidP="00A8124B">
      <w:pPr>
        <w:pStyle w:val="Heading2"/>
        <w:rPr>
          <w:kern w:val="32"/>
        </w:rPr>
      </w:pPr>
      <w:r>
        <w:br w:type="page"/>
      </w:r>
      <w:bookmarkStart w:id="194" w:name="_Toc315364907"/>
      <w:r w:rsidR="00F32CFF">
        <w:rPr>
          <w:kern w:val="32"/>
        </w:rPr>
        <w:lastRenderedPageBreak/>
        <w:t>Viewing Output</w:t>
      </w:r>
      <w:bookmarkEnd w:id="194"/>
    </w:p>
    <w:p w:rsidR="00F32CFF" w:rsidRPr="00CC388D" w:rsidRDefault="00F32CFF" w:rsidP="00CC388D">
      <w:pPr>
        <w:pStyle w:val="Heading3"/>
        <w:rPr>
          <w:rStyle w:val="EmphStrong"/>
        </w:rPr>
      </w:pPr>
      <w:bookmarkStart w:id="195" w:name="_Toc315364908"/>
      <w:r w:rsidRPr="00CC388D">
        <w:rPr>
          <w:rStyle w:val="EmphStrong"/>
        </w:rPr>
        <w:t>Spreadsheet</w:t>
      </w:r>
      <w:bookmarkEnd w:id="195"/>
    </w:p>
    <w:p w:rsidR="00F32CFF" w:rsidRDefault="00F32CFF" w:rsidP="004940B1">
      <w:pPr>
        <w:pStyle w:val="BodyText"/>
        <w:ind w:firstLine="0"/>
      </w:pPr>
      <w:r>
        <w:t>VisTrails has a spreadsheet to view individual outputs side by side.</w:t>
      </w:r>
      <w:r w:rsidR="004940B1">
        <w:t xml:space="preserve">  Besides the built in cells for viewing text, </w:t>
      </w:r>
      <w:proofErr w:type="spellStart"/>
      <w:r w:rsidR="004940B1">
        <w:t>webpages</w:t>
      </w:r>
      <w:proofErr w:type="spellEnd"/>
      <w:r w:rsidR="004940B1">
        <w:t xml:space="preserve">, etc </w:t>
      </w:r>
      <w:proofErr w:type="spellStart"/>
      <w:r w:rsidR="004940B1">
        <w:t>SAHM</w:t>
      </w:r>
      <w:proofErr w:type="spellEnd"/>
      <w:r w:rsidR="004940B1">
        <w:t xml:space="preserve"> has two specialized cells for viewing model outputs.</w:t>
      </w:r>
      <w:r w:rsidR="00EB3A19">
        <w:t xml:space="preserve">  </w:t>
      </w:r>
      <w:r w:rsidR="00B2209B">
        <w:t>The output from several model runs can be viewed side by side in individual spreadsheet cells.</w:t>
      </w:r>
    </w:p>
    <w:p w:rsidR="00865BBB" w:rsidRDefault="00993381" w:rsidP="00865BBB">
      <w:pPr>
        <w:pStyle w:val="BodyText"/>
        <w:ind w:hanging="540"/>
      </w:pPr>
      <w:r>
        <w:rPr>
          <w:noProof/>
        </w:rPr>
        <w:drawing>
          <wp:inline distT="0" distB="0" distL="0" distR="0">
            <wp:extent cx="6686550" cy="4164024"/>
            <wp:effectExtent l="19050" t="0" r="0" b="0"/>
            <wp:docPr id="23" name="Picture 23" descr="C:\temp\1\SNAGHTML1d53af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1\SNAGHTML1d53afb8.PNG"/>
                    <pic:cNvPicPr>
                      <a:picLocks noChangeAspect="1" noChangeArrowheads="1"/>
                    </pic:cNvPicPr>
                  </pic:nvPicPr>
                  <pic:blipFill>
                    <a:blip r:embed="rId64" cstate="print"/>
                    <a:srcRect/>
                    <a:stretch>
                      <a:fillRect/>
                    </a:stretch>
                  </pic:blipFill>
                  <pic:spPr bwMode="auto">
                    <a:xfrm>
                      <a:off x="0" y="0"/>
                      <a:ext cx="6686550" cy="4164024"/>
                    </a:xfrm>
                    <a:prstGeom prst="rect">
                      <a:avLst/>
                    </a:prstGeom>
                    <a:noFill/>
                    <a:ln w="9525">
                      <a:noFill/>
                      <a:miter lim="800000"/>
                      <a:headEnd/>
                      <a:tailEnd/>
                    </a:ln>
                  </pic:spPr>
                </pic:pic>
              </a:graphicData>
            </a:graphic>
          </wp:inline>
        </w:drawing>
      </w:r>
    </w:p>
    <w:p w:rsidR="00B2209B" w:rsidRDefault="00B2209B"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extent cx="6019800" cy="13239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cstate="print"/>
                    <a:srcRect/>
                    <a:stretch>
                      <a:fillRect/>
                    </a:stretch>
                  </pic:blipFill>
                  <pic:spPr bwMode="auto">
                    <a:xfrm>
                      <a:off x="0" y="0"/>
                      <a:ext cx="6019800" cy="1323975"/>
                    </a:xfrm>
                    <a:prstGeom prst="rect">
                      <a:avLst/>
                    </a:prstGeom>
                    <a:noFill/>
                    <a:ln w="9525">
                      <a:noFill/>
                      <a:miter lim="800000"/>
                      <a:headEnd/>
                      <a:tailEnd/>
                    </a:ln>
                  </pic:spPr>
                </pic:pic>
              </a:graphicData>
            </a:graphic>
          </wp:inline>
        </w:drawing>
      </w:r>
    </w:p>
    <w:p w:rsidR="00F32CFF" w:rsidRPr="00CC388D" w:rsidRDefault="00F32CFF" w:rsidP="00CC388D">
      <w:pPr>
        <w:pStyle w:val="Heading3"/>
        <w:rPr>
          <w:rStyle w:val="EmphStrong"/>
        </w:rPr>
      </w:pPr>
      <w:bookmarkStart w:id="196" w:name="_Toc315364909"/>
      <w:r w:rsidRPr="00CC388D">
        <w:rPr>
          <w:rStyle w:val="EmphStrong"/>
        </w:rPr>
        <w:t>SAHM Model Output Viewer Cell</w:t>
      </w:r>
      <w:bookmarkEnd w:id="196"/>
    </w:p>
    <w:p w:rsidR="004940B1" w:rsidRDefault="004940B1" w:rsidP="00F32CFF">
      <w:pPr>
        <w:pStyle w:val="BodyText"/>
      </w:pPr>
      <w:r>
        <w:t>This widget is for viewing the textual and graph output from R.  It contains tabs f</w:t>
      </w:r>
      <w:r w:rsidR="00F743F4">
        <w:t>or the model output report, response curves, AUC plot, and calibration graph, confusion matrix and map of residuals. Within any of the graphs you can zoom in or out with the mouse wheel and pan by moving the mouse while holding down the left mouse.</w:t>
      </w:r>
      <w:r>
        <w:t xml:space="preserve"> </w:t>
      </w:r>
    </w:p>
    <w:p w:rsidR="00B2209B" w:rsidRDefault="00B2209B" w:rsidP="00F32CFF">
      <w:pPr>
        <w:pStyle w:val="BodyText"/>
      </w:pPr>
    </w:p>
    <w:p w:rsidR="00B2209B" w:rsidRDefault="00B2209B" w:rsidP="00F32CFF">
      <w:pPr>
        <w:pStyle w:val="BodyText"/>
      </w:pPr>
    </w:p>
    <w:p w:rsidR="00B2209B" w:rsidRDefault="00CC388D" w:rsidP="00F743F4">
      <w:pPr>
        <w:pStyle w:val="BodyNoIndent"/>
        <w:rPr>
          <w:kern w:val="32"/>
        </w:rPr>
      </w:pPr>
      <w:r>
        <w:rPr>
          <w:noProof/>
          <w:kern w:val="32"/>
        </w:rPr>
        <w:drawing>
          <wp:inline distT="0" distB="0" distL="0" distR="0">
            <wp:extent cx="6382385" cy="128217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cstate="print"/>
                    <a:srcRect/>
                    <a:stretch>
                      <a:fillRect/>
                    </a:stretch>
                  </pic:blipFill>
                  <pic:spPr bwMode="auto">
                    <a:xfrm>
                      <a:off x="0" y="0"/>
                      <a:ext cx="6382385" cy="1282176"/>
                    </a:xfrm>
                    <a:prstGeom prst="rect">
                      <a:avLst/>
                    </a:prstGeom>
                    <a:noFill/>
                    <a:ln w="9525">
                      <a:noFill/>
                      <a:miter lim="800000"/>
                      <a:headEnd/>
                      <a:tailEnd/>
                    </a:ln>
                  </pic:spPr>
                </pic:pic>
              </a:graphicData>
            </a:graphic>
          </wp:inline>
        </w:drawing>
      </w:r>
    </w:p>
    <w:p w:rsidR="00F32CFF" w:rsidRPr="00F743F4" w:rsidRDefault="00F32CFF" w:rsidP="00F743F4">
      <w:pPr>
        <w:pStyle w:val="Heading3"/>
        <w:rPr>
          <w:rStyle w:val="EmphStrong"/>
        </w:rPr>
      </w:pPr>
      <w:bookmarkStart w:id="197" w:name="_Toc315364910"/>
      <w:r w:rsidRPr="00F743F4">
        <w:rPr>
          <w:rStyle w:val="EmphStrong"/>
        </w:rPr>
        <w:t>SAHM Spatial Output Viewer Cell</w:t>
      </w:r>
      <w:bookmarkEnd w:id="197"/>
    </w:p>
    <w:p w:rsidR="00F4015D" w:rsidRDefault="00B2209B" w:rsidP="00F32CFF">
      <w:pPr>
        <w:pStyle w:val="BodyText"/>
      </w:pPr>
      <w:r w:rsidRPr="00B2209B">
        <w:t>The</w:t>
      </w:r>
      <w:r>
        <w:t xml:space="preserve"> SAHM Spatial Output Viewer Cell provides a convenient means for viewing the numerous spatial outputs produced by individual model runs</w:t>
      </w:r>
      <w:r w:rsidR="007D3D0D">
        <w:t xml:space="preserve"> as well as the input </w:t>
      </w:r>
      <w:r w:rsidR="006728A1">
        <w:t>presence</w:t>
      </w:r>
      <w:r w:rsidR="007D3D0D">
        <w:t xml:space="preserve"> and absence points and background points if applicable</w:t>
      </w:r>
      <w:r>
        <w:t>.</w:t>
      </w:r>
      <w:r w:rsidR="007D3D0D">
        <w:t xml:space="preserve">  The spatial viewer displays the outputs in an interactive </w:t>
      </w:r>
      <w:proofErr w:type="spellStart"/>
      <w:r w:rsidR="007D3D0D">
        <w:t>Matplotlib</w:t>
      </w:r>
      <w:proofErr w:type="spellEnd"/>
      <w:r w:rsidR="007D3D0D">
        <w:t xml:space="preserve"> </w:t>
      </w:r>
      <w:r w:rsidR="007D3D0D">
        <w:lastRenderedPageBreak/>
        <w:t xml:space="preserve">chart which functions much like a full GIS.  </w:t>
      </w:r>
      <w:r w:rsidR="00993381">
        <w:rPr>
          <w:rFonts w:ascii="Arial Narrow" w:hAnsi="Arial Narrow"/>
          <w:b/>
          <w:bCs/>
          <w:noProof/>
          <w:kern w:val="32"/>
          <w:sz w:val="32"/>
          <w:szCs w:val="32"/>
        </w:rPr>
        <w:drawing>
          <wp:inline distT="0" distB="0" distL="0" distR="0">
            <wp:extent cx="4219575" cy="351472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srcRect/>
                    <a:stretch>
                      <a:fillRect/>
                    </a:stretch>
                  </pic:blipFill>
                  <pic:spPr bwMode="auto">
                    <a:xfrm>
                      <a:off x="0" y="0"/>
                      <a:ext cx="4219575" cy="3514725"/>
                    </a:xfrm>
                    <a:prstGeom prst="rect">
                      <a:avLst/>
                    </a:prstGeom>
                    <a:noFill/>
                    <a:ln w="9525">
                      <a:noFill/>
                      <a:miter lim="800000"/>
                      <a:headEnd/>
                      <a:tailEnd/>
                    </a:ln>
                  </pic:spPr>
                </pic:pic>
              </a:graphicData>
            </a:graphic>
          </wp:inline>
        </w:drawing>
      </w:r>
    </w:p>
    <w:p w:rsidR="00F4015D" w:rsidRDefault="00F4015D" w:rsidP="00F32CFF">
      <w:pPr>
        <w:pStyle w:val="BodyText"/>
      </w:pPr>
    </w:p>
    <w:p w:rsidR="00B2209B" w:rsidRDefault="007D3D0D" w:rsidP="00F32CFF">
      <w:pPr>
        <w:pStyle w:val="BodyText"/>
      </w:pPr>
      <w:r>
        <w:t xml:space="preserve">Attached to each </w:t>
      </w:r>
      <w:r w:rsidR="00F4015D">
        <w:t>cell is a toolbar that allows changing of the displayed layer and the overlaid points</w:t>
      </w:r>
    </w:p>
    <w:p w:rsidR="00F4015D" w:rsidRPr="00097FB0" w:rsidRDefault="00F4015D" w:rsidP="00F32CFF">
      <w:pPr>
        <w:pStyle w:val="BodyText"/>
        <w:rPr>
          <w:b/>
        </w:rPr>
      </w:pPr>
      <w:r w:rsidRPr="00097FB0">
        <w:rPr>
          <w:b/>
        </w:rPr>
        <w:t>Spatial Output Viewer Toolbar:</w:t>
      </w:r>
    </w:p>
    <w:p w:rsidR="00F4015D" w:rsidRPr="00F4015D" w:rsidRDefault="00993381" w:rsidP="00F32CFF">
      <w:pPr>
        <w:pStyle w:val="BodyText"/>
        <w:rPr>
          <w:rFonts w:ascii="Arial Narrow" w:hAnsi="Arial Narrow"/>
          <w:b/>
          <w:bCs/>
          <w:kern w:val="32"/>
          <w:sz w:val="32"/>
          <w:szCs w:val="32"/>
        </w:rPr>
      </w:pPr>
      <w:r>
        <w:rPr>
          <w:rFonts w:ascii="Arial Narrow" w:hAnsi="Arial Narrow"/>
          <w:b/>
          <w:bCs/>
          <w:noProof/>
          <w:kern w:val="32"/>
          <w:sz w:val="32"/>
          <w:szCs w:val="32"/>
        </w:rPr>
        <w:drawing>
          <wp:inline distT="0" distB="0" distL="0" distR="0">
            <wp:extent cx="5537454" cy="2705100"/>
            <wp:effectExtent l="6096" t="0" r="0" b="0"/>
            <wp:docPr id="26"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543160" cy="2706247"/>
                      <a:chOff x="990600" y="762000"/>
                      <a:chExt cx="5543160" cy="2706247"/>
                    </a:xfrm>
                  </a:grpSpPr>
                  <a:pic>
                    <a:nvPicPr>
                      <a:cNvPr id="1026" name="Picture 2"/>
                      <a:cNvPicPr>
                        <a:picLocks noChangeAspect="1" noChangeArrowheads="1"/>
                      </a:cNvPicPr>
                    </a:nvPicPr>
                    <a:blipFill>
                      <a:blip r:embed="rId68"/>
                      <a:srcRect/>
                      <a:stretch>
                        <a:fillRect/>
                      </a:stretch>
                    </a:blipFill>
                    <a:spPr bwMode="auto">
                      <a:xfrm>
                        <a:off x="990600" y="762000"/>
                        <a:ext cx="5324475" cy="314325"/>
                      </a:xfrm>
                      <a:prstGeom prst="rect">
                        <a:avLst/>
                      </a:prstGeom>
                      <a:noFill/>
                      <a:ln w="9525">
                        <a:noFill/>
                        <a:miter lim="800000"/>
                        <a:headEnd/>
                        <a:tailEnd/>
                      </a:ln>
                    </a:spPr>
                  </a:pic>
                  <a:sp>
                    <a:nvSpPr>
                      <a:cNvPr id="5" name="TextBox 4"/>
                      <a:cNvSpPr txBox="1"/>
                    </a:nvSpPr>
                    <a:spPr>
                      <a:xfrm rot="4609653">
                        <a:off x="2901032" y="2154692"/>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Mess Map</a:t>
                          </a:r>
                        </a:p>
                      </a:txBody>
                      <a:useSpRect/>
                    </a:txSp>
                  </a:sp>
                  <a:cxnSp>
                    <a:nvCxnSpPr>
                      <a:cNvPr id="7" name="Straight Arrow Connector 6"/>
                      <a:cNvCxnSpPr/>
                    </a:nvCxnSpPr>
                    <a:spPr>
                      <a:xfrm>
                        <a:off x="36576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5" name="TextBox 14"/>
                      <a:cNvSpPr txBox="1"/>
                    </a:nvSpPr>
                    <a:spPr>
                      <a:xfrm rot="4609653">
                        <a:off x="5339432" y="215469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Save Image</a:t>
                          </a:r>
                          <a:endParaRPr lang="en-US" sz="1200" dirty="0"/>
                        </a:p>
                      </a:txBody>
                      <a:useSpRect/>
                    </a:txSp>
                  </a:sp>
                  <a:cxnSp>
                    <a:nvCxnSpPr>
                      <a:cNvPr id="16" name="Straight Arrow Connector 15"/>
                      <a:cNvCxnSpPr/>
                    </a:nvCxnSpPr>
                    <a:spPr>
                      <a:xfrm>
                        <a:off x="60960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7" name="TextBox 16"/>
                      <a:cNvSpPr txBox="1"/>
                    </a:nvSpPr>
                    <a:spPr>
                      <a:xfrm rot="4609653">
                        <a:off x="3205833" y="2154690"/>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a:t>
                          </a:r>
                          <a:r>
                            <a:rPr lang="en-US" sz="1200" dirty="0" err="1" smtClean="0"/>
                            <a:t>MoD</a:t>
                          </a:r>
                          <a:r>
                            <a:rPr lang="en-US" sz="1200" dirty="0" smtClean="0"/>
                            <a:t> map</a:t>
                          </a:r>
                          <a:endParaRPr lang="en-US" sz="1200" dirty="0"/>
                        </a:p>
                      </a:txBody>
                      <a:useSpRect/>
                    </a:txSp>
                  </a:sp>
                  <a:cxnSp>
                    <a:nvCxnSpPr>
                      <a:cNvPr id="18" name="Straight Arrow Connector 17"/>
                      <a:cNvCxnSpPr/>
                    </a:nvCxnSpPr>
                    <a:spPr>
                      <a:xfrm>
                        <a:off x="3962401"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9" name="TextBox 18"/>
                      <a:cNvSpPr txBox="1"/>
                    </a:nvSpPr>
                    <a:spPr>
                      <a:xfrm rot="4609653">
                        <a:off x="4044033" y="2140309"/>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title and legend</a:t>
                          </a:r>
                          <a:endParaRPr lang="en-US" sz="1200" dirty="0"/>
                        </a:p>
                      </a:txBody>
                      <a:useSpRect/>
                    </a:txSp>
                  </a:sp>
                  <a:cxnSp>
                    <a:nvCxnSpPr>
                      <a:cNvPr id="20" name="Straight Arrow Connector 19"/>
                      <a:cNvCxnSpPr/>
                    </a:nvCxnSpPr>
                    <a:spPr>
                      <a:xfrm>
                        <a:off x="48006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1" name="TextBox 20"/>
                      <a:cNvSpPr txBox="1"/>
                    </a:nvSpPr>
                    <a:spPr>
                      <a:xfrm rot="4609653">
                        <a:off x="4348831" y="215469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Zoom Full Extent</a:t>
                          </a:r>
                          <a:endParaRPr lang="en-US" sz="1200" dirty="0"/>
                        </a:p>
                      </a:txBody>
                      <a:useSpRect/>
                    </a:txSp>
                  </a:sp>
                  <a:cxnSp>
                    <a:nvCxnSpPr>
                      <a:cNvPr id="22" name="Straight Arrow Connector 21"/>
                      <a:cNvCxnSpPr/>
                    </a:nvCxnSpPr>
                    <a:spPr>
                      <a:xfrm>
                        <a:off x="5105399"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3" name="TextBox 22"/>
                      <a:cNvSpPr txBox="1"/>
                    </a:nvSpPr>
                    <a:spPr>
                      <a:xfrm rot="4609653">
                        <a:off x="4729832" y="2154692"/>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Pan</a:t>
                          </a:r>
                          <a:endParaRPr lang="en-US" sz="1200" dirty="0"/>
                        </a:p>
                      </a:txBody>
                      <a:useSpRect/>
                    </a:txSp>
                  </a:sp>
                  <a:cxnSp>
                    <a:nvCxnSpPr>
                      <a:cNvPr id="24" name="Straight Arrow Connector 23"/>
                      <a:cNvCxnSpPr/>
                    </a:nvCxnSpPr>
                    <a:spPr>
                      <a:xfrm>
                        <a:off x="54864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5" name="TextBox 24"/>
                      <a:cNvSpPr txBox="1"/>
                    </a:nvSpPr>
                    <a:spPr>
                      <a:xfrm rot="4609653">
                        <a:off x="5287829" y="1835388"/>
                        <a:ext cx="1455796"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Zoom rectangle</a:t>
                          </a:r>
                          <a:endParaRPr lang="en-US" sz="1200" dirty="0"/>
                        </a:p>
                      </a:txBody>
                      <a:useSpRect/>
                    </a:txSp>
                  </a:sp>
                  <a:cxnSp>
                    <a:nvCxnSpPr>
                      <a:cNvPr id="26" name="Straight Arrow Connector 25"/>
                      <a:cNvCxnSpPr/>
                    </a:nvCxnSpPr>
                    <a:spPr>
                      <a:xfrm>
                        <a:off x="5791201"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7" name="TextBox 26"/>
                      <a:cNvSpPr txBox="1"/>
                    </a:nvSpPr>
                    <a:spPr>
                      <a:xfrm rot="4609653">
                        <a:off x="1072232" y="216907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presence </a:t>
                          </a:r>
                          <a:r>
                            <a:rPr lang="en-US" sz="1200" dirty="0"/>
                            <a:t>points </a:t>
                          </a:r>
                        </a:p>
                      </a:txBody>
                      <a:useSpRect/>
                    </a:txSp>
                  </a:sp>
                  <a:cxnSp>
                    <a:nvCxnSpPr>
                      <a:cNvPr id="28" name="Straight Arrow Connector 27"/>
                      <a:cNvCxnSpPr/>
                    </a:nvCxnSpPr>
                    <a:spPr>
                      <a:xfrm>
                        <a:off x="18288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9" name="TextBox 28"/>
                      <a:cNvSpPr txBox="1"/>
                    </a:nvSpPr>
                    <a:spPr>
                      <a:xfrm rot="4609653">
                        <a:off x="1377033" y="215469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absence </a:t>
                          </a:r>
                          <a:r>
                            <a:rPr lang="en-US" sz="1200" dirty="0"/>
                            <a:t>points </a:t>
                          </a:r>
                        </a:p>
                      </a:txBody>
                      <a:useSpRect/>
                    </a:txSp>
                  </a:sp>
                  <a:cxnSp>
                    <a:nvCxnSpPr>
                      <a:cNvPr id="30" name="Straight Arrow Connector 29"/>
                      <a:cNvCxnSpPr/>
                    </a:nvCxnSpPr>
                    <a:spPr>
                      <a:xfrm>
                        <a:off x="2133601"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1" name="TextBox 30"/>
                      <a:cNvSpPr txBox="1"/>
                    </a:nvSpPr>
                    <a:spPr>
                      <a:xfrm rot="4609653">
                        <a:off x="1635188" y="2213510"/>
                        <a:ext cx="2232474"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background points</a:t>
                          </a:r>
                          <a:endParaRPr lang="en-US" sz="1200" dirty="0"/>
                        </a:p>
                      </a:txBody>
                      <a:useSpRect/>
                    </a:txSp>
                  </a:sp>
                  <a:cxnSp>
                    <a:nvCxnSpPr>
                      <a:cNvPr id="32" name="Straight Arrow Connector 31"/>
                      <a:cNvCxnSpPr/>
                    </a:nvCxnSpPr>
                    <a:spPr>
                      <a:xfrm>
                        <a:off x="2438399"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3" name="TextBox 32"/>
                      <a:cNvSpPr txBox="1"/>
                    </a:nvSpPr>
                    <a:spPr>
                      <a:xfrm rot="4609653">
                        <a:off x="1986632" y="215469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probability map</a:t>
                          </a:r>
                          <a:endParaRPr lang="en-US" sz="1200" dirty="0"/>
                        </a:p>
                      </a:txBody>
                      <a:useSpRect/>
                    </a:txSp>
                  </a:sp>
                  <a:cxnSp>
                    <a:nvCxnSpPr>
                      <a:cNvPr id="34" name="Straight Arrow Connector 33"/>
                      <a:cNvCxnSpPr/>
                    </a:nvCxnSpPr>
                    <a:spPr>
                      <a:xfrm>
                        <a:off x="27432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5" name="TextBox 34"/>
                      <a:cNvSpPr txBox="1"/>
                    </a:nvSpPr>
                    <a:spPr>
                      <a:xfrm rot="4609653">
                        <a:off x="2291431" y="215469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 /hide binary probability</a:t>
                          </a:r>
                          <a:endParaRPr lang="en-US" sz="1200" dirty="0"/>
                        </a:p>
                      </a:txBody>
                      <a:useSpRect/>
                    </a:txSp>
                  </a:sp>
                  <a:cxnSp>
                    <a:nvCxnSpPr>
                      <a:cNvPr id="36" name="Straight Arrow Connector 35"/>
                      <a:cNvCxnSpPr/>
                    </a:nvCxnSpPr>
                    <a:spPr>
                      <a:xfrm>
                        <a:off x="3047999"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7" name="TextBox 36"/>
                      <a:cNvSpPr txBox="1"/>
                    </a:nvSpPr>
                    <a:spPr>
                      <a:xfrm rot="4609653">
                        <a:off x="2596231" y="2154690"/>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 hide smoothed Residuals</a:t>
                          </a:r>
                          <a:endParaRPr lang="en-US" sz="1200" dirty="0"/>
                        </a:p>
                      </a:txBody>
                      <a:useSpRect/>
                    </a:txSp>
                  </a:sp>
                  <a:cxnSp>
                    <a:nvCxnSpPr>
                      <a:cNvPr id="38" name="Straight Arrow Connector 37"/>
                      <a:cNvCxnSpPr/>
                    </a:nvCxnSpPr>
                    <a:spPr>
                      <a:xfrm>
                        <a:off x="3352799"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F4015D" w:rsidRDefault="000D73C1" w:rsidP="00F32CFF">
      <w:pPr>
        <w:pStyle w:val="BodyText"/>
      </w:pPr>
      <w:r w:rsidRPr="000D73C1">
        <w:lastRenderedPageBreak/>
        <w:t xml:space="preserve">When </w:t>
      </w:r>
      <w:r>
        <w:t>panning you can zoom by holding a right click and moving the mouse up for zoom out or down for zoom in.</w:t>
      </w:r>
    </w:p>
    <w:p w:rsidR="000D73C1" w:rsidRPr="000D73C1" w:rsidRDefault="000D73C1" w:rsidP="00F32CFF">
      <w:pPr>
        <w:pStyle w:val="BodyText"/>
      </w:pPr>
      <w:r>
        <w:t>When using the Zoom rectangle a right click rectangle selection will zoom in, a left will zoom out.</w:t>
      </w:r>
    </w:p>
    <w:p w:rsidR="006C3C8C" w:rsidRDefault="00B14216">
      <w:pPr>
        <w:pStyle w:val="BodyText"/>
        <w:ind w:firstLine="0"/>
        <w:rPr>
          <w:ins w:id="198" w:author="mtalbert" w:date="2012-10-17T15:48:00Z"/>
          <w:kern w:val="32"/>
        </w:rPr>
        <w:pPrChange w:id="199" w:author="mtalbert" w:date="2012-10-17T15:48:00Z">
          <w:pPr>
            <w:pStyle w:val="BodyText"/>
          </w:pPr>
        </w:pPrChange>
      </w:pPr>
      <w:ins w:id="200" w:author="mtalbert" w:date="2012-10-17T15:48:00Z">
        <w:r>
          <w:rPr>
            <w:kern w:val="32"/>
          </w:rPr>
          <w:t>Applying a model to new data</w:t>
        </w:r>
      </w:ins>
    </w:p>
    <w:p w:rsidR="006C3C8C" w:rsidRDefault="00B14216">
      <w:pPr>
        <w:pStyle w:val="BodyText"/>
        <w:ind w:firstLine="0"/>
        <w:rPr>
          <w:rFonts w:ascii="Arial Narrow" w:hAnsi="Arial Narrow"/>
          <w:b/>
          <w:bCs/>
          <w:kern w:val="32"/>
          <w:sz w:val="32"/>
          <w:szCs w:val="32"/>
        </w:rPr>
        <w:pPrChange w:id="201" w:author="mtalbert" w:date="2012-10-17T15:48:00Z">
          <w:pPr>
            <w:pStyle w:val="BodyText"/>
          </w:pPr>
        </w:pPrChange>
      </w:pPr>
      <w:ins w:id="202" w:author="mtalbert" w:date="2012-10-17T15:49:00Z">
        <w:r>
          <w:rPr>
            <w:kern w:val="32"/>
          </w:rPr>
          <w:tab/>
        </w:r>
      </w:ins>
      <w:ins w:id="203" w:author="mtalbert" w:date="2012-10-17T15:50:00Z">
        <w:r>
          <w:rPr>
            <w:kern w:val="32"/>
          </w:rPr>
          <w:t xml:space="preserve">With the </w:t>
        </w:r>
        <w:proofErr w:type="spellStart"/>
        <w:r>
          <w:rPr>
            <w:kern w:val="32"/>
          </w:rPr>
          <w:t>ApplyModel</w:t>
        </w:r>
        <w:proofErr w:type="spellEnd"/>
        <w:r>
          <w:rPr>
            <w:kern w:val="32"/>
          </w:rPr>
          <w:t xml:space="preserve"> </w:t>
        </w:r>
      </w:ins>
      <w:ins w:id="204" w:author="mtalbert" w:date="2012-10-17T16:03:00Z">
        <w:r w:rsidR="00363D5B">
          <w:rPr>
            <w:kern w:val="32"/>
          </w:rPr>
          <w:t xml:space="preserve">tool </w:t>
        </w:r>
      </w:ins>
      <w:ins w:id="205" w:author="mtalbert" w:date="2012-10-17T15:50:00Z">
        <w:r>
          <w:rPr>
            <w:kern w:val="32"/>
          </w:rPr>
          <w:t>a</w:t>
        </w:r>
      </w:ins>
      <w:ins w:id="206" w:author="mtalbert" w:date="2012-10-17T15:49:00Z">
        <w:r>
          <w:rPr>
            <w:kern w:val="32"/>
          </w:rPr>
          <w:t xml:space="preserve"> model can be applied to a new data set either to evaluate performance in a new temporal or spatial region or to predict habitat </w:t>
        </w:r>
      </w:ins>
      <w:ins w:id="207" w:author="mtalbert" w:date="2012-10-17T16:04:00Z">
        <w:r w:rsidR="00363D5B">
          <w:rPr>
            <w:kern w:val="32"/>
          </w:rPr>
          <w:t>suitability</w:t>
        </w:r>
      </w:ins>
      <w:ins w:id="208" w:author="mtalbert" w:date="2012-10-17T15:49:00Z">
        <w:r>
          <w:rPr>
            <w:kern w:val="32"/>
          </w:rPr>
          <w:t>.</w:t>
        </w:r>
      </w:ins>
      <w:ins w:id="209" w:author="mtalbert" w:date="2012-10-17T16:07:00Z">
        <w:r w:rsidR="00363D5B">
          <w:rPr>
            <w:kern w:val="32"/>
          </w:rPr>
          <w:t xml:space="preserve">  This tool takes an </w:t>
        </w:r>
        <w:proofErr w:type="spellStart"/>
        <w:r w:rsidR="00363D5B">
          <w:rPr>
            <w:kern w:val="32"/>
          </w:rPr>
          <w:t>mds</w:t>
        </w:r>
        <w:proofErr w:type="spellEnd"/>
        <w:r w:rsidR="00363D5B">
          <w:rPr>
            <w:kern w:val="32"/>
          </w:rPr>
          <w:t xml:space="preserve"> file as input.  </w:t>
        </w:r>
      </w:ins>
      <w:ins w:id="210" w:author="mtalbert" w:date="2012-10-17T16:09:00Z">
        <w:r w:rsidR="00363D5B">
          <w:rPr>
            <w:kern w:val="32"/>
          </w:rPr>
          <w:t xml:space="preserve">This input </w:t>
        </w:r>
        <w:proofErr w:type="spellStart"/>
        <w:r w:rsidR="00363D5B">
          <w:rPr>
            <w:kern w:val="32"/>
          </w:rPr>
          <w:t>mds</w:t>
        </w:r>
        <w:proofErr w:type="spellEnd"/>
        <w:r w:rsidR="00363D5B">
          <w:rPr>
            <w:kern w:val="32"/>
          </w:rPr>
          <w:t xml:space="preserve"> should have predictor names matching those in the </w:t>
        </w:r>
        <w:proofErr w:type="spellStart"/>
        <w:r w:rsidR="00363D5B">
          <w:rPr>
            <w:kern w:val="32"/>
          </w:rPr>
          <w:t>mds</w:t>
        </w:r>
        <w:proofErr w:type="spellEnd"/>
        <w:r w:rsidR="00363D5B">
          <w:rPr>
            <w:kern w:val="32"/>
          </w:rPr>
          <w:t xml:space="preserve"> used to calibrate the model though tiff names need not be the same.  </w:t>
        </w:r>
      </w:ins>
      <w:ins w:id="211" w:author="mtalbert" w:date="2012-10-17T16:07:00Z">
        <w:r w:rsidR="00363D5B">
          <w:rPr>
            <w:kern w:val="32"/>
          </w:rPr>
          <w:t xml:space="preserve">If evaluation metrics are to be produced then this </w:t>
        </w:r>
      </w:ins>
      <w:ins w:id="212" w:author="mtalbert" w:date="2012-10-17T16:10:00Z">
        <w:r w:rsidR="00363D5B">
          <w:rPr>
            <w:kern w:val="32"/>
          </w:rPr>
          <w:t>will also contain field data extracted from the new region.</w:t>
        </w:r>
      </w:ins>
      <w:ins w:id="213" w:author="mtalbert" w:date="2012-10-17T16:21:00Z">
        <w:r w:rsidR="00054F76">
          <w:rPr>
            <w:kern w:val="32"/>
          </w:rPr>
          <w:t xml:space="preserve"> </w:t>
        </w:r>
      </w:ins>
      <w:ins w:id="214" w:author="mtalbert" w:date="2012-10-17T16:10:00Z">
        <w:r w:rsidR="00363D5B">
          <w:rPr>
            <w:kern w:val="32"/>
          </w:rPr>
          <w:t xml:space="preserve">  </w:t>
        </w:r>
      </w:ins>
      <w:ins w:id="215" w:author="mtalbert" w:date="2012-10-17T16:09:00Z">
        <w:r w:rsidR="00363D5B">
          <w:rPr>
            <w:kern w:val="32"/>
          </w:rPr>
          <w:t xml:space="preserve"> </w:t>
        </w:r>
      </w:ins>
      <w:ins w:id="216" w:author="mtalbert" w:date="2012-10-17T16:07:00Z">
        <w:r w:rsidR="00363D5B">
          <w:rPr>
            <w:kern w:val="32"/>
          </w:rPr>
          <w:t xml:space="preserve"> </w:t>
        </w:r>
      </w:ins>
      <w:ins w:id="217" w:author="mtalbert" w:date="2012-10-17T15:49:00Z">
        <w:r>
          <w:rPr>
            <w:kern w:val="32"/>
          </w:rPr>
          <w:t xml:space="preserve">  </w:t>
        </w:r>
      </w:ins>
    </w:p>
    <w:p w:rsidR="003C63C2" w:rsidRPr="00A75C92" w:rsidRDefault="00A26DD6" w:rsidP="00A75C92">
      <w:pPr>
        <w:pStyle w:val="BodyText"/>
        <w:ind w:firstLine="0"/>
        <w:rPr>
          <w:rFonts w:ascii="Arial Narrow" w:hAnsi="Arial Narrow"/>
          <w:b/>
          <w:bCs/>
          <w:kern w:val="32"/>
          <w:sz w:val="32"/>
          <w:szCs w:val="32"/>
        </w:rPr>
      </w:pPr>
      <w:r>
        <w:br w:type="page"/>
      </w:r>
      <w:proofErr w:type="gramStart"/>
      <w:r w:rsidR="003C63C2" w:rsidRPr="00DC6924">
        <w:lastRenderedPageBreak/>
        <w:t xml:space="preserve">Reference, 2000, National water quality inventory—1998 </w:t>
      </w:r>
      <w:r w:rsidR="0096278C">
        <w:t>r</w:t>
      </w:r>
      <w:r w:rsidR="003C63C2" w:rsidRPr="00DC6924">
        <w:t xml:space="preserve">eport, U.S. Environmental Protection Agency Report EPA–841–F–00–006, </w:t>
      </w:r>
      <w:r w:rsidR="0096278C">
        <w:t>45 p.</w:t>
      </w:r>
      <w:proofErr w:type="gramEnd"/>
    </w:p>
    <w:p w:rsidR="003C63C2" w:rsidRPr="00DC6924" w:rsidRDefault="003C63C2" w:rsidP="00A471C4">
      <w:pPr>
        <w:pStyle w:val="Heading1"/>
      </w:pPr>
      <w:bookmarkStart w:id="218" w:name="_Toc59000065"/>
      <w:bookmarkStart w:id="219" w:name="_Toc315364911"/>
      <w:r w:rsidRPr="00DC6924">
        <w:t>Glossary</w:t>
      </w:r>
      <w:bookmarkEnd w:id="218"/>
      <w:bookmarkEnd w:id="219"/>
    </w:p>
    <w:p w:rsidR="002D649B" w:rsidRDefault="003C63C2" w:rsidP="002D649B">
      <w:pPr>
        <w:pStyle w:val="GlossaryDefinition"/>
      </w:pPr>
      <w:proofErr w:type="gramStart"/>
      <w:r w:rsidRPr="00A471C4">
        <w:rPr>
          <w:rStyle w:val="GlossaryTerm"/>
        </w:rPr>
        <w:t xml:space="preserve">Glossary </w:t>
      </w:r>
      <w:r w:rsidR="000E0F5F">
        <w:rPr>
          <w:rStyle w:val="GlossaryTerm"/>
        </w:rPr>
        <w:t>Term</w:t>
      </w:r>
      <w:r w:rsidR="00132121">
        <w:t> </w:t>
      </w:r>
      <w:r w:rsidRPr="00DC6924">
        <w:t>Glossary definition.</w:t>
      </w:r>
      <w:proofErr w:type="gramEnd"/>
      <w:r w:rsidRPr="00DC6924">
        <w:t xml:space="preserve"> </w:t>
      </w:r>
    </w:p>
    <w:p w:rsidR="00D4606D" w:rsidRDefault="00D4606D" w:rsidP="00D4606D">
      <w:pPr>
        <w:pStyle w:val="SectionHeading"/>
      </w:pPr>
      <w:r>
        <w:t xml:space="preserve">References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Baddeley</w:t>
      </w:r>
      <w:proofErr w:type="spellEnd"/>
      <w:r w:rsidRPr="000457C5">
        <w:rPr>
          <w:rFonts w:ascii="Times New Roman" w:hAnsi="Times New Roman"/>
          <w:b w:val="0"/>
          <w:sz w:val="24"/>
          <w:szCs w:val="24"/>
        </w:rPr>
        <w:t>, A. and Turner, R. (2005).</w:t>
      </w:r>
      <w:proofErr w:type="gram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Spatstat</w:t>
      </w:r>
      <w:proofErr w:type="spellEnd"/>
      <w:r w:rsidRPr="000457C5">
        <w:rPr>
          <w:rFonts w:ascii="Times New Roman" w:hAnsi="Times New Roman"/>
          <w:b w:val="0"/>
          <w:sz w:val="24"/>
          <w:szCs w:val="24"/>
        </w:rPr>
        <w:t xml:space="preserve">: an R package for analyzing spatial point patterns. Journal of Statistical Software 12 (6), 1-42. ISSN: 1548-7660.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Bivand</w:t>
      </w:r>
      <w:proofErr w:type="spell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R.S.</w:t>
      </w:r>
      <w:proofErr w:type="spell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Pebesma</w:t>
      </w:r>
      <w:proofErr w:type="spell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E.J.</w:t>
      </w:r>
      <w:proofErr w:type="spellEnd"/>
      <w:r w:rsidRPr="000457C5">
        <w:rPr>
          <w:rFonts w:ascii="Times New Roman" w:hAnsi="Times New Roman"/>
          <w:b w:val="0"/>
          <w:sz w:val="24"/>
          <w:szCs w:val="24"/>
        </w:rPr>
        <w:t xml:space="preserve">, and </w:t>
      </w:r>
      <w:proofErr w:type="spellStart"/>
      <w:r w:rsidRPr="000457C5">
        <w:rPr>
          <w:rFonts w:ascii="Times New Roman" w:hAnsi="Times New Roman"/>
          <w:b w:val="0"/>
          <w:sz w:val="24"/>
          <w:szCs w:val="24"/>
        </w:rPr>
        <w:t>Gόmez</w:t>
      </w:r>
      <w:proofErr w:type="spellEnd"/>
      <w:r w:rsidRPr="000457C5">
        <w:rPr>
          <w:rFonts w:ascii="Times New Roman" w:hAnsi="Times New Roman"/>
          <w:b w:val="0"/>
          <w:sz w:val="24"/>
          <w:szCs w:val="24"/>
        </w:rPr>
        <w:t>-Rubio, V. (2008).</w:t>
      </w:r>
      <w:proofErr w:type="gramEnd"/>
      <w:r w:rsidRPr="000457C5">
        <w:rPr>
          <w:rFonts w:ascii="Times New Roman" w:hAnsi="Times New Roman"/>
          <w:b w:val="0"/>
          <w:sz w:val="24"/>
          <w:szCs w:val="24"/>
        </w:rPr>
        <w:t xml:space="preserve"> </w:t>
      </w:r>
      <w:proofErr w:type="gramStart"/>
      <w:r w:rsidRPr="000457C5">
        <w:rPr>
          <w:rFonts w:ascii="Times New Roman" w:hAnsi="Times New Roman"/>
          <w:b w:val="0"/>
          <w:sz w:val="24"/>
          <w:szCs w:val="24"/>
        </w:rPr>
        <w:t>Applied Spatial Data Analysis with R. Springer New York, NY.</w:t>
      </w:r>
      <w:proofErr w:type="gramEnd"/>
      <w:r w:rsidRPr="000457C5">
        <w:rPr>
          <w:rFonts w:ascii="Times New Roman" w:hAnsi="Times New Roman"/>
          <w:b w:val="0"/>
          <w:sz w:val="24"/>
          <w:szCs w:val="24"/>
        </w:rPr>
        <w:t xml:space="preserve">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autoSpaceDE w:val="0"/>
        <w:autoSpaceDN w:val="0"/>
        <w:adjustRightInd w:val="0"/>
        <w:ind w:left="480" w:hanging="480"/>
        <w:rPr>
          <w:sz w:val="24"/>
          <w:szCs w:val="24"/>
        </w:rPr>
      </w:pPr>
      <w:proofErr w:type="spellStart"/>
      <w:r w:rsidRPr="000457C5">
        <w:rPr>
          <w:rFonts w:eastAsia="JansonText-Roman"/>
          <w:sz w:val="24"/>
          <w:szCs w:val="24"/>
        </w:rPr>
        <w:t>Dormann</w:t>
      </w:r>
      <w:proofErr w:type="spellEnd"/>
      <w:r w:rsidRPr="000457C5">
        <w:rPr>
          <w:rFonts w:eastAsia="JansonText-Roman"/>
          <w:sz w:val="24"/>
          <w:szCs w:val="24"/>
        </w:rPr>
        <w:t xml:space="preserve">, C.F., McPherson, </w:t>
      </w:r>
      <w:proofErr w:type="spellStart"/>
      <w:r w:rsidRPr="000457C5">
        <w:rPr>
          <w:rFonts w:eastAsia="JansonText-Roman"/>
          <w:sz w:val="24"/>
          <w:szCs w:val="24"/>
        </w:rPr>
        <w:t>J.M.</w:t>
      </w:r>
      <w:proofErr w:type="spellEnd"/>
      <w:r w:rsidRPr="000457C5">
        <w:rPr>
          <w:rFonts w:eastAsia="JansonText-Roman"/>
          <w:sz w:val="24"/>
          <w:szCs w:val="24"/>
        </w:rPr>
        <w:t xml:space="preserve">, </w:t>
      </w:r>
      <w:proofErr w:type="spellStart"/>
      <w:r w:rsidRPr="000457C5">
        <w:rPr>
          <w:rFonts w:eastAsia="JansonText-Roman"/>
          <w:sz w:val="24"/>
          <w:szCs w:val="24"/>
        </w:rPr>
        <w:t>Araujo</w:t>
      </w:r>
      <w:proofErr w:type="spellEnd"/>
      <w:r w:rsidRPr="000457C5">
        <w:rPr>
          <w:rFonts w:eastAsia="JansonText-Roman"/>
          <w:sz w:val="24"/>
          <w:szCs w:val="24"/>
        </w:rPr>
        <w:t xml:space="preserve">, </w:t>
      </w:r>
      <w:proofErr w:type="spellStart"/>
      <w:r w:rsidRPr="000457C5">
        <w:rPr>
          <w:rFonts w:eastAsia="JansonText-Roman"/>
          <w:sz w:val="24"/>
          <w:szCs w:val="24"/>
        </w:rPr>
        <w:t>M.B.</w:t>
      </w:r>
      <w:proofErr w:type="spellEnd"/>
      <w:r w:rsidRPr="000457C5">
        <w:rPr>
          <w:rFonts w:eastAsia="JansonText-Roman"/>
          <w:sz w:val="24"/>
          <w:szCs w:val="24"/>
        </w:rPr>
        <w:t xml:space="preserve">, </w:t>
      </w:r>
      <w:proofErr w:type="spellStart"/>
      <w:r w:rsidRPr="000457C5">
        <w:rPr>
          <w:rFonts w:eastAsia="JansonText-Roman"/>
          <w:sz w:val="24"/>
          <w:szCs w:val="24"/>
        </w:rPr>
        <w:t>Bivand</w:t>
      </w:r>
      <w:proofErr w:type="spellEnd"/>
      <w:r w:rsidRPr="000457C5">
        <w:rPr>
          <w:rFonts w:eastAsia="JansonText-Roman"/>
          <w:sz w:val="24"/>
          <w:szCs w:val="24"/>
        </w:rPr>
        <w:t xml:space="preserve">, R., </w:t>
      </w:r>
      <w:proofErr w:type="spellStart"/>
      <w:r w:rsidRPr="000457C5">
        <w:rPr>
          <w:rFonts w:eastAsia="JansonText-Roman"/>
          <w:sz w:val="24"/>
          <w:szCs w:val="24"/>
        </w:rPr>
        <w:t>Bolliger</w:t>
      </w:r>
      <w:proofErr w:type="spellEnd"/>
      <w:r w:rsidRPr="000457C5">
        <w:rPr>
          <w:rFonts w:eastAsia="JansonText-Roman"/>
          <w:sz w:val="24"/>
          <w:szCs w:val="24"/>
        </w:rPr>
        <w:t xml:space="preserve">, J., et al. (2007). Methods to account for spatial autocorrelation in the analysis of species distributional data: a review. </w:t>
      </w:r>
      <w:proofErr w:type="spellStart"/>
      <w:r w:rsidRPr="000457C5">
        <w:rPr>
          <w:rFonts w:eastAsia="JansonText-Roman"/>
          <w:iCs/>
          <w:sz w:val="24"/>
          <w:szCs w:val="24"/>
        </w:rPr>
        <w:t>Ecography</w:t>
      </w:r>
      <w:proofErr w:type="spellEnd"/>
      <w:r w:rsidRPr="000457C5">
        <w:rPr>
          <w:rFonts w:eastAsia="JansonText-Roman"/>
          <w:iCs/>
          <w:sz w:val="24"/>
          <w:szCs w:val="24"/>
        </w:rPr>
        <w:t xml:space="preserve"> </w:t>
      </w:r>
      <w:r w:rsidRPr="000457C5">
        <w:rPr>
          <w:rFonts w:eastAsia="JansonText-Roman"/>
          <w:sz w:val="24"/>
          <w:szCs w:val="24"/>
        </w:rPr>
        <w:t>30:609–28.</w:t>
      </w:r>
      <w:r w:rsidRPr="000457C5">
        <w:rPr>
          <w:sz w:val="24"/>
          <w:szCs w:val="24"/>
        </w:rPr>
        <w:t xml:space="preserve"> </w:t>
      </w:r>
    </w:p>
    <w:p w:rsidR="00FB7AE3" w:rsidRPr="000457C5" w:rsidRDefault="00FB7AE3" w:rsidP="00FB7AE3">
      <w:pPr>
        <w:autoSpaceDE w:val="0"/>
        <w:autoSpaceDN w:val="0"/>
        <w:adjustRightInd w:val="0"/>
        <w:ind w:left="480" w:hanging="480"/>
        <w:rPr>
          <w:sz w:val="24"/>
          <w:szCs w:val="24"/>
        </w:rPr>
      </w:pPr>
    </w:p>
    <w:p w:rsidR="00FB7AE3" w:rsidRPr="000457C5" w:rsidRDefault="00FB7AE3" w:rsidP="00FB7AE3">
      <w:pPr>
        <w:autoSpaceDE w:val="0"/>
        <w:autoSpaceDN w:val="0"/>
        <w:adjustRightInd w:val="0"/>
        <w:ind w:left="480" w:hanging="480"/>
        <w:rPr>
          <w:rStyle w:val="HTMLCite"/>
          <w:i w:val="0"/>
          <w:sz w:val="24"/>
          <w:szCs w:val="24"/>
        </w:rPr>
      </w:pPr>
      <w:proofErr w:type="spellStart"/>
      <w:proofErr w:type="gramStart"/>
      <w:r w:rsidRPr="000457C5">
        <w:rPr>
          <w:rStyle w:val="author"/>
          <w:iCs/>
          <w:sz w:val="24"/>
          <w:szCs w:val="24"/>
        </w:rPr>
        <w:t>Elith</w:t>
      </w:r>
      <w:proofErr w:type="spellEnd"/>
      <w:r w:rsidRPr="000457C5">
        <w:rPr>
          <w:rStyle w:val="author"/>
          <w:iCs/>
          <w:sz w:val="24"/>
          <w:szCs w:val="24"/>
        </w:rPr>
        <w:t>, J.</w:t>
      </w:r>
      <w:r w:rsidRPr="000457C5">
        <w:rPr>
          <w:rStyle w:val="HTMLCite"/>
          <w:i w:val="0"/>
          <w:sz w:val="24"/>
          <w:szCs w:val="24"/>
        </w:rPr>
        <w:t xml:space="preserve">, </w:t>
      </w:r>
      <w:proofErr w:type="spellStart"/>
      <w:r w:rsidRPr="000457C5">
        <w:rPr>
          <w:rStyle w:val="author"/>
          <w:iCs/>
          <w:sz w:val="24"/>
          <w:szCs w:val="24"/>
        </w:rPr>
        <w:t>Leathwick</w:t>
      </w:r>
      <w:proofErr w:type="spellEnd"/>
      <w:r w:rsidRPr="000457C5">
        <w:rPr>
          <w:rStyle w:val="author"/>
          <w:iCs/>
          <w:sz w:val="24"/>
          <w:szCs w:val="24"/>
        </w:rPr>
        <w:t xml:space="preserve">, </w:t>
      </w:r>
      <w:proofErr w:type="spellStart"/>
      <w:r w:rsidRPr="000457C5">
        <w:rPr>
          <w:rStyle w:val="author"/>
          <w:iCs/>
          <w:sz w:val="24"/>
          <w:szCs w:val="24"/>
        </w:rPr>
        <w:t>J.R.</w:t>
      </w:r>
      <w:proofErr w:type="spellEnd"/>
      <w:r w:rsidRPr="000457C5">
        <w:rPr>
          <w:rStyle w:val="HTMLCite"/>
          <w:i w:val="0"/>
          <w:sz w:val="24"/>
          <w:szCs w:val="24"/>
        </w:rPr>
        <w:t xml:space="preserve"> and </w:t>
      </w:r>
      <w:r w:rsidRPr="000457C5">
        <w:rPr>
          <w:rStyle w:val="author"/>
          <w:iCs/>
          <w:sz w:val="24"/>
          <w:szCs w:val="24"/>
        </w:rPr>
        <w:t>Hastie, T.</w:t>
      </w:r>
      <w:r w:rsidRPr="000457C5">
        <w:rPr>
          <w:rStyle w:val="HTMLCite"/>
          <w:i w:val="0"/>
          <w:sz w:val="24"/>
          <w:szCs w:val="24"/>
        </w:rPr>
        <w:t xml:space="preserve"> (</w:t>
      </w:r>
      <w:r w:rsidRPr="000457C5">
        <w:rPr>
          <w:rStyle w:val="pubyear"/>
          <w:iCs/>
          <w:sz w:val="24"/>
          <w:szCs w:val="24"/>
        </w:rPr>
        <w:t>2008</w:t>
      </w:r>
      <w:r w:rsidRPr="000457C5">
        <w:rPr>
          <w:rStyle w:val="HTMLCite"/>
          <w:i w:val="0"/>
          <w:sz w:val="24"/>
          <w:szCs w:val="24"/>
        </w:rPr>
        <w:t>).</w:t>
      </w:r>
      <w:proofErr w:type="gramEnd"/>
      <w:r w:rsidRPr="000457C5">
        <w:rPr>
          <w:rStyle w:val="HTMLCite"/>
          <w:i w:val="0"/>
          <w:sz w:val="24"/>
          <w:szCs w:val="24"/>
        </w:rPr>
        <w:t xml:space="preserve"> </w:t>
      </w:r>
      <w:proofErr w:type="gramStart"/>
      <w:r w:rsidRPr="000457C5">
        <w:rPr>
          <w:rStyle w:val="articletitle"/>
          <w:iCs/>
          <w:sz w:val="24"/>
          <w:szCs w:val="24"/>
        </w:rPr>
        <w:t>A working guide to boosted regression trees</w:t>
      </w:r>
      <w:r w:rsidRPr="000457C5">
        <w:rPr>
          <w:rStyle w:val="HTMLCite"/>
          <w:i w:val="0"/>
          <w:sz w:val="24"/>
          <w:szCs w:val="24"/>
        </w:rPr>
        <w:t>.</w:t>
      </w:r>
      <w:proofErr w:type="gramEnd"/>
      <w:r w:rsidRPr="000457C5">
        <w:rPr>
          <w:rStyle w:val="HTMLCite"/>
          <w:i w:val="0"/>
          <w:sz w:val="24"/>
          <w:szCs w:val="24"/>
        </w:rPr>
        <w:t xml:space="preserve"> </w:t>
      </w:r>
      <w:r w:rsidRPr="000457C5">
        <w:rPr>
          <w:rStyle w:val="journaltitle2"/>
          <w:i w:val="0"/>
          <w:sz w:val="24"/>
          <w:szCs w:val="24"/>
        </w:rPr>
        <w:t>Journal of Animal Ecology</w:t>
      </w:r>
      <w:r w:rsidRPr="000457C5">
        <w:rPr>
          <w:rStyle w:val="HTMLCite"/>
          <w:i w:val="0"/>
          <w:sz w:val="24"/>
          <w:szCs w:val="24"/>
        </w:rPr>
        <w:t xml:space="preserve">, </w:t>
      </w:r>
      <w:r w:rsidRPr="000457C5">
        <w:rPr>
          <w:rStyle w:val="vol2"/>
          <w:iCs/>
          <w:sz w:val="24"/>
          <w:szCs w:val="24"/>
        </w:rPr>
        <w:t>77</w:t>
      </w:r>
      <w:r w:rsidRPr="000457C5">
        <w:rPr>
          <w:rStyle w:val="HTMLCite"/>
          <w:i w:val="0"/>
          <w:sz w:val="24"/>
          <w:szCs w:val="24"/>
        </w:rPr>
        <w:t xml:space="preserve">, </w:t>
      </w:r>
      <w:r w:rsidRPr="000457C5">
        <w:rPr>
          <w:rStyle w:val="pagefirst"/>
          <w:iCs/>
          <w:sz w:val="24"/>
          <w:szCs w:val="24"/>
        </w:rPr>
        <w:t>802</w:t>
      </w:r>
      <w:r w:rsidRPr="000457C5">
        <w:rPr>
          <w:rStyle w:val="HTMLCite"/>
          <w:i w:val="0"/>
          <w:sz w:val="24"/>
          <w:szCs w:val="24"/>
        </w:rPr>
        <w:t>–</w:t>
      </w:r>
      <w:r w:rsidRPr="000457C5">
        <w:rPr>
          <w:rStyle w:val="pagelast"/>
          <w:iCs/>
          <w:sz w:val="24"/>
          <w:szCs w:val="24"/>
        </w:rPr>
        <w:t>813</w:t>
      </w:r>
      <w:r w:rsidRPr="000457C5">
        <w:rPr>
          <w:rStyle w:val="HTMLCite"/>
          <w:i w:val="0"/>
          <w:sz w:val="24"/>
          <w:szCs w:val="24"/>
        </w:rPr>
        <w:t xml:space="preserve">. </w:t>
      </w:r>
    </w:p>
    <w:p w:rsidR="00FB7AE3" w:rsidRPr="000457C5" w:rsidRDefault="00FB7AE3" w:rsidP="00FB7AE3">
      <w:pPr>
        <w:autoSpaceDE w:val="0"/>
        <w:autoSpaceDN w:val="0"/>
        <w:adjustRightInd w:val="0"/>
        <w:ind w:left="480" w:hanging="480"/>
        <w:rPr>
          <w:rStyle w:val="HTMLCite"/>
          <w:i w:val="0"/>
          <w:sz w:val="24"/>
          <w:szCs w:val="24"/>
        </w:rPr>
      </w:pPr>
    </w:p>
    <w:p w:rsidR="00FB7AE3" w:rsidRDefault="00FB7AE3" w:rsidP="00FB7AE3">
      <w:pPr>
        <w:autoSpaceDE w:val="0"/>
        <w:autoSpaceDN w:val="0"/>
        <w:adjustRightInd w:val="0"/>
        <w:ind w:left="480" w:hanging="480"/>
        <w:rPr>
          <w:sz w:val="24"/>
          <w:szCs w:val="24"/>
        </w:rPr>
      </w:pPr>
      <w:proofErr w:type="spellStart"/>
      <w:r w:rsidRPr="000457C5">
        <w:rPr>
          <w:sz w:val="24"/>
          <w:szCs w:val="24"/>
        </w:rPr>
        <w:t>Elith</w:t>
      </w:r>
      <w:proofErr w:type="spellEnd"/>
      <w:r w:rsidRPr="000457C5">
        <w:rPr>
          <w:sz w:val="24"/>
          <w:szCs w:val="24"/>
        </w:rPr>
        <w:t xml:space="preserve">, J., Kearney, M., Phillips, S. (2010). </w:t>
      </w:r>
      <w:proofErr w:type="gramStart"/>
      <w:r w:rsidRPr="000457C5">
        <w:rPr>
          <w:sz w:val="24"/>
          <w:szCs w:val="24"/>
        </w:rPr>
        <w:t>The art of modeling range-shifting species.</w:t>
      </w:r>
      <w:proofErr w:type="gramEnd"/>
      <w:r w:rsidRPr="000457C5">
        <w:rPr>
          <w:sz w:val="24"/>
          <w:szCs w:val="24"/>
        </w:rPr>
        <w:t xml:space="preserve"> Methods Ecol </w:t>
      </w:r>
      <w:proofErr w:type="spellStart"/>
      <w:r w:rsidRPr="000457C5">
        <w:rPr>
          <w:sz w:val="24"/>
          <w:szCs w:val="24"/>
        </w:rPr>
        <w:t>Evol</w:t>
      </w:r>
      <w:proofErr w:type="spellEnd"/>
      <w:r w:rsidRPr="000457C5">
        <w:rPr>
          <w:sz w:val="24"/>
          <w:szCs w:val="24"/>
        </w:rPr>
        <w:t xml:space="preserve"> 1:330–342</w:t>
      </w:r>
      <w:r w:rsidR="00452FEE">
        <w:rPr>
          <w:sz w:val="24"/>
          <w:szCs w:val="24"/>
        </w:rPr>
        <w:t>.</w:t>
      </w:r>
    </w:p>
    <w:p w:rsidR="00452FEE" w:rsidRDefault="00452FEE" w:rsidP="00FB7AE3">
      <w:pPr>
        <w:autoSpaceDE w:val="0"/>
        <w:autoSpaceDN w:val="0"/>
        <w:adjustRightInd w:val="0"/>
        <w:ind w:left="480" w:hanging="480"/>
        <w:rPr>
          <w:sz w:val="24"/>
          <w:szCs w:val="24"/>
        </w:rPr>
      </w:pPr>
    </w:p>
    <w:p w:rsidR="00452FEE" w:rsidRPr="00452FEE" w:rsidRDefault="00452FEE" w:rsidP="00FB7AE3">
      <w:pPr>
        <w:autoSpaceDE w:val="0"/>
        <w:autoSpaceDN w:val="0"/>
        <w:adjustRightInd w:val="0"/>
        <w:ind w:left="480" w:hanging="480"/>
        <w:rPr>
          <w:sz w:val="24"/>
          <w:szCs w:val="24"/>
        </w:rPr>
      </w:pPr>
      <w:proofErr w:type="spellStart"/>
      <w:proofErr w:type="gramStart"/>
      <w:r w:rsidRPr="00452FEE">
        <w:rPr>
          <w:sz w:val="24"/>
          <w:szCs w:val="24"/>
        </w:rPr>
        <w:t>Elith</w:t>
      </w:r>
      <w:proofErr w:type="spellEnd"/>
      <w:r w:rsidRPr="00452FEE">
        <w:rPr>
          <w:sz w:val="24"/>
          <w:szCs w:val="24"/>
        </w:rPr>
        <w:t xml:space="preserve">, J., S. J. Phillips, T. Hastie, M. </w:t>
      </w:r>
      <w:proofErr w:type="spellStart"/>
      <w:r w:rsidRPr="00452FEE">
        <w:rPr>
          <w:sz w:val="24"/>
          <w:szCs w:val="24"/>
        </w:rPr>
        <w:t>Dudík</w:t>
      </w:r>
      <w:proofErr w:type="spellEnd"/>
      <w:r w:rsidRPr="00452FEE">
        <w:rPr>
          <w:sz w:val="24"/>
          <w:szCs w:val="24"/>
        </w:rPr>
        <w:t xml:space="preserve">, Y. E. </w:t>
      </w:r>
      <w:proofErr w:type="spellStart"/>
      <w:r w:rsidRPr="00452FEE">
        <w:rPr>
          <w:sz w:val="24"/>
          <w:szCs w:val="24"/>
        </w:rPr>
        <w:t>Chee</w:t>
      </w:r>
      <w:proofErr w:type="spellEnd"/>
      <w:r w:rsidRPr="00452FEE">
        <w:rPr>
          <w:sz w:val="24"/>
          <w:szCs w:val="24"/>
        </w:rPr>
        <w:t>, and C. J. Yates.</w:t>
      </w:r>
      <w:proofErr w:type="gramEnd"/>
      <w:r w:rsidRPr="00452FEE">
        <w:rPr>
          <w:sz w:val="24"/>
          <w:szCs w:val="24"/>
        </w:rPr>
        <w:t xml:space="preserve"> 2011. A statistical explanation of </w:t>
      </w:r>
      <w:proofErr w:type="spellStart"/>
      <w:r w:rsidRPr="00452FEE">
        <w:rPr>
          <w:sz w:val="24"/>
          <w:szCs w:val="24"/>
        </w:rPr>
        <w:t>MaxEnt</w:t>
      </w:r>
      <w:proofErr w:type="spellEnd"/>
      <w:r w:rsidRPr="00452FEE">
        <w:rPr>
          <w:sz w:val="24"/>
          <w:szCs w:val="24"/>
        </w:rPr>
        <w:t xml:space="preserve"> for ecologists. Diversity and Distributions 17:43-57.</w:t>
      </w:r>
    </w:p>
    <w:p w:rsidR="00FB7AE3" w:rsidRPr="00452FEE" w:rsidRDefault="00FB7AE3" w:rsidP="00FB7AE3">
      <w:pPr>
        <w:rPr>
          <w:b/>
        </w:rPr>
      </w:pPr>
    </w:p>
    <w:p w:rsidR="00FB7AE3" w:rsidRPr="00452FEE" w:rsidRDefault="00FB7AE3" w:rsidP="00FB7AE3">
      <w:pPr>
        <w:pStyle w:val="NormalWeb"/>
        <w:spacing w:before="0" w:beforeAutospacing="0" w:after="0" w:afterAutospacing="0"/>
        <w:ind w:left="475" w:hanging="475"/>
      </w:pPr>
      <w:proofErr w:type="gramStart"/>
      <w:r w:rsidRPr="00452FEE">
        <w:t>Fielding, A. H., and Bell, J. F. (1997).</w:t>
      </w:r>
      <w:proofErr w:type="gramEnd"/>
      <w:r w:rsidRPr="00452FEE">
        <w:t xml:space="preserve"> </w:t>
      </w:r>
      <w:proofErr w:type="gramStart"/>
      <w:r w:rsidRPr="00452FEE">
        <w:t>A review of methods for the assessment of prediction errors in conservation presence/absence models.</w:t>
      </w:r>
      <w:proofErr w:type="gramEnd"/>
      <w:r w:rsidRPr="00452FEE">
        <w:t xml:space="preserve"> </w:t>
      </w:r>
      <w:r w:rsidRPr="00452FEE">
        <w:rPr>
          <w:iCs/>
        </w:rPr>
        <w:t>Environmental Conservation</w:t>
      </w:r>
      <w:r w:rsidRPr="00452FEE">
        <w:t xml:space="preserve">, </w:t>
      </w:r>
      <w:r w:rsidRPr="00452FEE">
        <w:rPr>
          <w:iCs/>
        </w:rPr>
        <w:t>24</w:t>
      </w:r>
      <w:r w:rsidRPr="00452FEE">
        <w:t>, 38-49.</w:t>
      </w:r>
    </w:p>
    <w:p w:rsidR="00FB7AE3" w:rsidRPr="000457C5" w:rsidRDefault="00FB7AE3" w:rsidP="00FB7AE3">
      <w:pPr>
        <w:pStyle w:val="NormalWeb"/>
        <w:spacing w:before="0" w:beforeAutospacing="0" w:after="0" w:afterAutospacing="0"/>
        <w:ind w:left="480" w:hanging="480"/>
        <w:rPr>
          <w:rFonts w:ascii="Calibri" w:hAnsi="Calibri"/>
        </w:rPr>
      </w:pP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Freeman, E. (2007). </w:t>
      </w:r>
      <w:proofErr w:type="spellStart"/>
      <w:r w:rsidRPr="000457C5">
        <w:rPr>
          <w:sz w:val="24"/>
          <w:szCs w:val="24"/>
        </w:rPr>
        <w:t>PresenceAbsence</w:t>
      </w:r>
      <w:proofErr w:type="spellEnd"/>
      <w:r w:rsidRPr="000457C5">
        <w:rPr>
          <w:sz w:val="24"/>
          <w:szCs w:val="24"/>
        </w:rPr>
        <w:t>: An R Package for Presence-Absence Model Evaluation. USDA Forest Service, Rocky Mountain Research Station, 507 25th street,</w:t>
      </w: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r w:rsidRPr="000457C5">
        <w:rPr>
          <w:sz w:val="24"/>
          <w:szCs w:val="24"/>
        </w:rPr>
        <w:tab/>
        <w:t>Ogden, UT, USA.</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Grosjean</w:t>
      </w:r>
      <w:proofErr w:type="spellEnd"/>
      <w:r w:rsidRPr="000457C5">
        <w:rPr>
          <w:sz w:val="24"/>
          <w:szCs w:val="24"/>
        </w:rPr>
        <w:t xml:space="preserve">, Ph. (2011). </w:t>
      </w:r>
      <w:proofErr w:type="spellStart"/>
      <w:r w:rsidRPr="000457C5">
        <w:rPr>
          <w:sz w:val="24"/>
          <w:szCs w:val="24"/>
        </w:rPr>
        <w:t>SciViews</w:t>
      </w:r>
      <w:proofErr w:type="spellEnd"/>
      <w:r w:rsidRPr="000457C5">
        <w:rPr>
          <w:sz w:val="24"/>
          <w:szCs w:val="24"/>
        </w:rPr>
        <w:t xml:space="preserve">: A GUI API for R. UMONS, Mons, Belgium. </w:t>
      </w:r>
    </w:p>
    <w:p w:rsidR="00FB7AE3" w:rsidRPr="000457C5" w:rsidRDefault="00FB7AE3" w:rsidP="00FB7AE3">
      <w:pPr>
        <w:autoSpaceDE w:val="0"/>
        <w:autoSpaceDN w:val="0"/>
        <w:adjustRightInd w:val="0"/>
        <w:ind w:left="475" w:hanging="475"/>
        <w:rPr>
          <w:rFonts w:eastAsia="JansonText-Roman"/>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rFonts w:eastAsia="JansonText-Roman"/>
          <w:sz w:val="24"/>
          <w:szCs w:val="24"/>
        </w:rPr>
        <w:t xml:space="preserve">Hastie, T., </w:t>
      </w:r>
      <w:proofErr w:type="spellStart"/>
      <w:r w:rsidRPr="000457C5">
        <w:rPr>
          <w:rFonts w:eastAsia="JansonText-Roman"/>
          <w:sz w:val="24"/>
          <w:szCs w:val="24"/>
        </w:rPr>
        <w:t>Tibshirani</w:t>
      </w:r>
      <w:proofErr w:type="spellEnd"/>
      <w:r w:rsidRPr="000457C5">
        <w:rPr>
          <w:rFonts w:eastAsia="JansonText-Roman"/>
          <w:sz w:val="24"/>
          <w:szCs w:val="24"/>
        </w:rPr>
        <w:t>, R., Friedman J.H., (2009).</w:t>
      </w:r>
      <w:proofErr w:type="gramEnd"/>
      <w:r w:rsidRPr="000457C5">
        <w:rPr>
          <w:rFonts w:eastAsia="JansonText-Roman"/>
          <w:sz w:val="24"/>
          <w:szCs w:val="24"/>
        </w:rPr>
        <w:t xml:space="preserve"> </w:t>
      </w:r>
      <w:r w:rsidRPr="000457C5">
        <w:rPr>
          <w:rFonts w:eastAsia="JansonText-Roman"/>
          <w:iCs/>
          <w:sz w:val="24"/>
          <w:szCs w:val="24"/>
        </w:rPr>
        <w:t xml:space="preserve">The Elements of Statistical Learning: Data Mining, Inference, and Prediction. </w:t>
      </w:r>
      <w:r w:rsidRPr="000457C5">
        <w:rPr>
          <w:rFonts w:eastAsia="JansonText-Roman"/>
          <w:sz w:val="24"/>
          <w:szCs w:val="24"/>
        </w:rPr>
        <w:t>New York: Springer-</w:t>
      </w:r>
      <w:proofErr w:type="spellStart"/>
      <w:r w:rsidRPr="000457C5">
        <w:rPr>
          <w:rFonts w:eastAsia="JansonText-Roman"/>
          <w:sz w:val="24"/>
          <w:szCs w:val="24"/>
        </w:rPr>
        <w:t>Verlag</w:t>
      </w:r>
      <w:proofErr w:type="spellEnd"/>
      <w:r w:rsidRPr="000457C5">
        <w:rPr>
          <w:rFonts w:eastAsia="JansonText-Roman"/>
          <w:sz w:val="24"/>
          <w:szCs w:val="24"/>
        </w:rPr>
        <w:t xml:space="preserve">. 744 pp. 2nd </w:t>
      </w:r>
      <w:proofErr w:type="gramStart"/>
      <w:r w:rsidRPr="000457C5">
        <w:rPr>
          <w:rFonts w:eastAsia="JansonText-Roman"/>
          <w:sz w:val="24"/>
          <w:szCs w:val="24"/>
        </w:rPr>
        <w:t>ed</w:t>
      </w:r>
      <w:proofErr w:type="gramEnd"/>
      <w:r w:rsidRPr="000457C5">
        <w:rPr>
          <w:rFonts w:eastAsia="JansonText-Roman"/>
          <w:sz w:val="24"/>
          <w:szCs w:val="24"/>
        </w:rPr>
        <w:t>.</w:t>
      </w: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lastRenderedPageBreak/>
        <w:t xml:space="preserve">Hastie, T. and </w:t>
      </w:r>
      <w:proofErr w:type="spellStart"/>
      <w:proofErr w:type="gramStart"/>
      <w:r w:rsidRPr="000457C5">
        <w:rPr>
          <w:sz w:val="24"/>
          <w:szCs w:val="24"/>
        </w:rPr>
        <w:t>Tibshirani</w:t>
      </w:r>
      <w:proofErr w:type="spellEnd"/>
      <w:r w:rsidRPr="000457C5">
        <w:rPr>
          <w:sz w:val="24"/>
          <w:szCs w:val="24"/>
        </w:rPr>
        <w:t>.,</w:t>
      </w:r>
      <w:proofErr w:type="gramEnd"/>
      <w:r w:rsidRPr="000457C5">
        <w:rPr>
          <w:sz w:val="24"/>
          <w:szCs w:val="24"/>
        </w:rPr>
        <w:t xml:space="preserve"> R.  </w:t>
      </w:r>
      <w:proofErr w:type="spellStart"/>
      <w:proofErr w:type="gramStart"/>
      <w:r w:rsidRPr="000457C5">
        <w:rPr>
          <w:sz w:val="24"/>
          <w:szCs w:val="24"/>
        </w:rPr>
        <w:t>mda</w:t>
      </w:r>
      <w:proofErr w:type="spellEnd"/>
      <w:proofErr w:type="gramEnd"/>
      <w:r w:rsidRPr="000457C5">
        <w:rPr>
          <w:sz w:val="24"/>
          <w:szCs w:val="24"/>
        </w:rPr>
        <w:t xml:space="preserve">: Mixture and flexible </w:t>
      </w:r>
      <w:proofErr w:type="spellStart"/>
      <w:r w:rsidRPr="000457C5">
        <w:rPr>
          <w:sz w:val="24"/>
          <w:szCs w:val="24"/>
        </w:rPr>
        <w:t>discriminant</w:t>
      </w:r>
      <w:proofErr w:type="spellEnd"/>
      <w:r w:rsidRPr="000457C5">
        <w:rPr>
          <w:sz w:val="24"/>
          <w:szCs w:val="24"/>
        </w:rPr>
        <w:t xml:space="preserve"> analysis. </w:t>
      </w:r>
      <w:proofErr w:type="gramStart"/>
      <w:r w:rsidRPr="000457C5">
        <w:rPr>
          <w:sz w:val="24"/>
          <w:szCs w:val="24"/>
        </w:rPr>
        <w:t xml:space="preserve">Ported to R by </w:t>
      </w:r>
      <w:proofErr w:type="spellStart"/>
      <w:r w:rsidRPr="000457C5">
        <w:rPr>
          <w:sz w:val="24"/>
          <w:szCs w:val="24"/>
        </w:rPr>
        <w:t>Leisch</w:t>
      </w:r>
      <w:proofErr w:type="spellEnd"/>
      <w:r w:rsidRPr="000457C5">
        <w:rPr>
          <w:sz w:val="24"/>
          <w:szCs w:val="24"/>
        </w:rPr>
        <w:t xml:space="preserve">, F., </w:t>
      </w:r>
      <w:proofErr w:type="spellStart"/>
      <w:r w:rsidRPr="000457C5">
        <w:rPr>
          <w:sz w:val="24"/>
          <w:szCs w:val="24"/>
        </w:rPr>
        <w:t>Hornik</w:t>
      </w:r>
      <w:proofErr w:type="spellEnd"/>
      <w:r w:rsidRPr="000457C5">
        <w:rPr>
          <w:sz w:val="24"/>
          <w:szCs w:val="24"/>
        </w:rPr>
        <w:t>, K. and Ripley B. D.</w:t>
      </w:r>
      <w:proofErr w:type="gramEnd"/>
      <w:r w:rsidRPr="000457C5">
        <w:rPr>
          <w:sz w:val="24"/>
          <w:szCs w:val="24"/>
        </w:rPr>
        <w:t xml:space="preserve">  </w:t>
      </w:r>
      <w:proofErr w:type="gramStart"/>
      <w:r w:rsidRPr="000457C5">
        <w:rPr>
          <w:sz w:val="24"/>
          <w:szCs w:val="24"/>
        </w:rPr>
        <w:t>(2011). R package version 0.4-2.</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Hijmans</w:t>
      </w:r>
      <w:proofErr w:type="spellEnd"/>
      <w:r w:rsidRPr="000457C5">
        <w:rPr>
          <w:sz w:val="24"/>
          <w:szCs w:val="24"/>
        </w:rPr>
        <w:t xml:space="preserve">, R. J., and van </w:t>
      </w:r>
      <w:proofErr w:type="spellStart"/>
      <w:r w:rsidRPr="000457C5">
        <w:rPr>
          <w:sz w:val="24"/>
          <w:szCs w:val="24"/>
        </w:rPr>
        <w:t>Etten</w:t>
      </w:r>
      <w:proofErr w:type="spellEnd"/>
      <w:r w:rsidRPr="000457C5">
        <w:rPr>
          <w:sz w:val="24"/>
          <w:szCs w:val="24"/>
        </w:rPr>
        <w:t xml:space="preserve">, J. (2011). </w:t>
      </w:r>
      <w:proofErr w:type="gramStart"/>
      <w:r w:rsidRPr="000457C5">
        <w:rPr>
          <w:sz w:val="24"/>
          <w:szCs w:val="24"/>
        </w:rPr>
        <w:t>raster</w:t>
      </w:r>
      <w:proofErr w:type="gramEnd"/>
      <w:r w:rsidRPr="000457C5">
        <w:rPr>
          <w:sz w:val="24"/>
          <w:szCs w:val="24"/>
        </w:rPr>
        <w:t xml:space="preserve">: Geographic analysis and modeling with raster data. </w:t>
      </w:r>
      <w:proofErr w:type="gramStart"/>
      <w:r w:rsidRPr="000457C5">
        <w:rPr>
          <w:sz w:val="24"/>
          <w:szCs w:val="24"/>
        </w:rPr>
        <w:t>R package version 1.9-41.</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spellStart"/>
      <w:r w:rsidRPr="000457C5">
        <w:rPr>
          <w:sz w:val="24"/>
          <w:szCs w:val="24"/>
        </w:rPr>
        <w:t>Keitt</w:t>
      </w:r>
      <w:proofErr w:type="spellEnd"/>
      <w:r w:rsidRPr="000457C5">
        <w:rPr>
          <w:sz w:val="24"/>
          <w:szCs w:val="24"/>
        </w:rPr>
        <w:t xml:space="preserve">, T. H.  </w:t>
      </w:r>
      <w:proofErr w:type="spellStart"/>
      <w:proofErr w:type="gramStart"/>
      <w:r w:rsidRPr="000457C5">
        <w:rPr>
          <w:sz w:val="24"/>
          <w:szCs w:val="24"/>
        </w:rPr>
        <w:t>Bivand</w:t>
      </w:r>
      <w:proofErr w:type="spellEnd"/>
      <w:r w:rsidRPr="000457C5">
        <w:rPr>
          <w:sz w:val="24"/>
          <w:szCs w:val="24"/>
        </w:rPr>
        <w:t xml:space="preserve">, R., </w:t>
      </w:r>
      <w:proofErr w:type="spellStart"/>
      <w:r w:rsidRPr="000457C5">
        <w:rPr>
          <w:sz w:val="24"/>
          <w:szCs w:val="24"/>
        </w:rPr>
        <w:t>Pebesma</w:t>
      </w:r>
      <w:proofErr w:type="spellEnd"/>
      <w:r w:rsidRPr="000457C5">
        <w:rPr>
          <w:sz w:val="24"/>
          <w:szCs w:val="24"/>
        </w:rPr>
        <w:t xml:space="preserve">, E., and </w:t>
      </w:r>
      <w:proofErr w:type="spellStart"/>
      <w:r w:rsidRPr="000457C5">
        <w:rPr>
          <w:sz w:val="24"/>
          <w:szCs w:val="24"/>
        </w:rPr>
        <w:t>Rowlingson</w:t>
      </w:r>
      <w:proofErr w:type="spellEnd"/>
      <w:r w:rsidRPr="000457C5">
        <w:rPr>
          <w:sz w:val="24"/>
          <w:szCs w:val="24"/>
        </w:rPr>
        <w:t>, B. (2011).</w:t>
      </w:r>
      <w:proofErr w:type="gramEnd"/>
      <w:r w:rsidRPr="000457C5">
        <w:rPr>
          <w:sz w:val="24"/>
          <w:szCs w:val="24"/>
        </w:rPr>
        <w:t xml:space="preserve"> </w:t>
      </w:r>
      <w:proofErr w:type="spellStart"/>
      <w:proofErr w:type="gramStart"/>
      <w:r w:rsidRPr="000457C5">
        <w:rPr>
          <w:sz w:val="24"/>
          <w:szCs w:val="24"/>
        </w:rPr>
        <w:t>rgdal</w:t>
      </w:r>
      <w:proofErr w:type="spellEnd"/>
      <w:proofErr w:type="gramEnd"/>
      <w:r w:rsidRPr="000457C5">
        <w:rPr>
          <w:sz w:val="24"/>
          <w:szCs w:val="24"/>
        </w:rPr>
        <w:t xml:space="preserve">: Bindings for the Geospatial   </w:t>
      </w: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gramStart"/>
      <w:r w:rsidRPr="000457C5">
        <w:rPr>
          <w:sz w:val="24"/>
          <w:szCs w:val="24"/>
        </w:rPr>
        <w:t>Data Abstraction Library.</w:t>
      </w:r>
      <w:proofErr w:type="gramEnd"/>
      <w:r w:rsidRPr="000457C5">
        <w:rPr>
          <w:sz w:val="24"/>
          <w:szCs w:val="24"/>
        </w:rPr>
        <w:t xml:space="preserve"> </w:t>
      </w:r>
      <w:proofErr w:type="gramStart"/>
      <w:r w:rsidRPr="000457C5">
        <w:rPr>
          <w:sz w:val="24"/>
          <w:szCs w:val="24"/>
        </w:rPr>
        <w:t>R package version 0.7-4.</w:t>
      </w:r>
      <w:proofErr w:type="gramEnd"/>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Leathwick</w:t>
      </w:r>
      <w:proofErr w:type="spellEnd"/>
      <w:r w:rsidRPr="000457C5">
        <w:rPr>
          <w:sz w:val="24"/>
          <w:szCs w:val="24"/>
        </w:rPr>
        <w:t xml:space="preserve"> </w:t>
      </w:r>
      <w:proofErr w:type="spellStart"/>
      <w:r w:rsidRPr="000457C5">
        <w:rPr>
          <w:sz w:val="24"/>
          <w:szCs w:val="24"/>
        </w:rPr>
        <w:t>J.R.</w:t>
      </w:r>
      <w:proofErr w:type="spellEnd"/>
      <w:r w:rsidRPr="000457C5">
        <w:rPr>
          <w:sz w:val="24"/>
          <w:szCs w:val="24"/>
        </w:rPr>
        <w:t xml:space="preserve">, </w:t>
      </w:r>
      <w:proofErr w:type="spellStart"/>
      <w:r w:rsidRPr="000457C5">
        <w:rPr>
          <w:sz w:val="24"/>
          <w:szCs w:val="24"/>
        </w:rPr>
        <w:t>Elith</w:t>
      </w:r>
      <w:proofErr w:type="spellEnd"/>
      <w:r w:rsidRPr="000457C5">
        <w:rPr>
          <w:sz w:val="24"/>
          <w:szCs w:val="24"/>
        </w:rPr>
        <w:t>, J., Hastie, T. (2006).</w:t>
      </w:r>
      <w:proofErr w:type="gramEnd"/>
      <w:r w:rsidRPr="000457C5">
        <w:rPr>
          <w:sz w:val="24"/>
          <w:szCs w:val="24"/>
        </w:rPr>
        <w:t xml:space="preserve"> </w:t>
      </w:r>
      <w:proofErr w:type="gramStart"/>
      <w:r w:rsidRPr="000457C5">
        <w:rPr>
          <w:sz w:val="24"/>
          <w:szCs w:val="24"/>
        </w:rPr>
        <w:t>Comparative performance of generalized additive models and multivariate adaptive regression splines for statistical modelling of species distributions.</w:t>
      </w:r>
      <w:proofErr w:type="gramEnd"/>
      <w:r w:rsidRPr="000457C5">
        <w:rPr>
          <w:sz w:val="24"/>
          <w:szCs w:val="24"/>
        </w:rPr>
        <w:t xml:space="preserve"> </w:t>
      </w:r>
      <w:r w:rsidRPr="000457C5">
        <w:rPr>
          <w:iCs/>
          <w:sz w:val="24"/>
          <w:szCs w:val="24"/>
        </w:rPr>
        <w:t xml:space="preserve">Ecological Modelling </w:t>
      </w:r>
      <w:r w:rsidRPr="000457C5">
        <w:rPr>
          <w:sz w:val="24"/>
          <w:szCs w:val="24"/>
        </w:rPr>
        <w:t>199: 188-96</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Liaw</w:t>
      </w:r>
      <w:proofErr w:type="spellEnd"/>
      <w:r w:rsidRPr="000457C5">
        <w:rPr>
          <w:sz w:val="24"/>
          <w:szCs w:val="24"/>
        </w:rPr>
        <w:t>, A. and Wiener M. (2002).</w:t>
      </w:r>
      <w:proofErr w:type="gramEnd"/>
      <w:r w:rsidRPr="000457C5">
        <w:rPr>
          <w:sz w:val="24"/>
          <w:szCs w:val="24"/>
        </w:rPr>
        <w:t xml:space="preserve"> </w:t>
      </w:r>
      <w:proofErr w:type="gramStart"/>
      <w:r w:rsidRPr="000457C5">
        <w:rPr>
          <w:sz w:val="24"/>
          <w:szCs w:val="24"/>
        </w:rPr>
        <w:t xml:space="preserve">Classification and Regression by </w:t>
      </w:r>
      <w:proofErr w:type="spellStart"/>
      <w:r w:rsidRPr="000457C5">
        <w:rPr>
          <w:sz w:val="24"/>
          <w:szCs w:val="24"/>
        </w:rPr>
        <w:t>randomForest</w:t>
      </w:r>
      <w:proofErr w:type="spellEnd"/>
      <w:r w:rsidRPr="000457C5">
        <w:rPr>
          <w:sz w:val="24"/>
          <w:szCs w:val="24"/>
        </w:rPr>
        <w:t>.</w:t>
      </w:r>
      <w:proofErr w:type="gramEnd"/>
      <w:r w:rsidRPr="000457C5">
        <w:rPr>
          <w:sz w:val="24"/>
          <w:szCs w:val="24"/>
        </w:rPr>
        <w:t xml:space="preserve"> </w:t>
      </w:r>
      <w:proofErr w:type="gramStart"/>
      <w:r w:rsidRPr="000457C5">
        <w:rPr>
          <w:sz w:val="24"/>
          <w:szCs w:val="24"/>
        </w:rPr>
        <w:t>R News 2(3), 18--22.</w:t>
      </w:r>
      <w:proofErr w:type="gramEnd"/>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Miller, M.E., </w:t>
      </w:r>
      <w:proofErr w:type="spellStart"/>
      <w:r w:rsidRPr="000457C5">
        <w:rPr>
          <w:rFonts w:eastAsia="JansonText-Roman"/>
          <w:iCs/>
          <w:sz w:val="24"/>
          <w:szCs w:val="24"/>
        </w:rPr>
        <w:t>Hui</w:t>
      </w:r>
      <w:proofErr w:type="spellEnd"/>
      <w:r w:rsidRPr="000457C5">
        <w:rPr>
          <w:rFonts w:eastAsia="JansonText-Roman"/>
          <w:iCs/>
          <w:sz w:val="24"/>
          <w:szCs w:val="24"/>
        </w:rPr>
        <w:t xml:space="preserve">, </w:t>
      </w:r>
      <w:proofErr w:type="spellStart"/>
      <w:r w:rsidRPr="000457C5">
        <w:rPr>
          <w:rFonts w:eastAsia="JansonText-Roman"/>
          <w:iCs/>
          <w:sz w:val="24"/>
          <w:szCs w:val="24"/>
        </w:rPr>
        <w:t>S.L.</w:t>
      </w:r>
      <w:proofErr w:type="spellEnd"/>
      <w:r w:rsidRPr="000457C5">
        <w:rPr>
          <w:rFonts w:eastAsia="JansonText-Roman"/>
          <w:iCs/>
          <w:sz w:val="24"/>
          <w:szCs w:val="24"/>
        </w:rPr>
        <w:t xml:space="preserve">, Tierney, </w:t>
      </w:r>
      <w:proofErr w:type="spellStart"/>
      <w:r w:rsidRPr="000457C5">
        <w:rPr>
          <w:rFonts w:eastAsia="JansonText-Roman"/>
          <w:iCs/>
          <w:sz w:val="24"/>
          <w:szCs w:val="24"/>
        </w:rPr>
        <w:t>W.M.</w:t>
      </w:r>
      <w:proofErr w:type="spellEnd"/>
      <w:r w:rsidRPr="000457C5">
        <w:rPr>
          <w:rFonts w:eastAsia="JansonText-Roman"/>
          <w:iCs/>
          <w:sz w:val="24"/>
          <w:szCs w:val="24"/>
        </w:rPr>
        <w:t xml:space="preserve"> (1991). </w:t>
      </w:r>
      <w:proofErr w:type="gramStart"/>
      <w:r w:rsidRPr="000457C5">
        <w:rPr>
          <w:rFonts w:eastAsia="JansonText-Roman"/>
          <w:iCs/>
          <w:sz w:val="24"/>
          <w:szCs w:val="24"/>
        </w:rPr>
        <w:t>Validation techniques for logistic regression models.</w:t>
      </w:r>
      <w:proofErr w:type="gramEnd"/>
      <w:r w:rsidRPr="000457C5">
        <w:rPr>
          <w:rFonts w:eastAsia="JansonText-Roman"/>
          <w:iCs/>
          <w:sz w:val="24"/>
          <w:szCs w:val="24"/>
        </w:rPr>
        <w:t xml:space="preserve"> Statistics in Medicine 10: 1213-26</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sz w:val="24"/>
          <w:szCs w:val="24"/>
        </w:rPr>
        <w:t>Pearce, J., and S. Ferrier.</w:t>
      </w:r>
      <w:proofErr w:type="gramEnd"/>
      <w:r w:rsidRPr="000457C5">
        <w:rPr>
          <w:sz w:val="24"/>
          <w:szCs w:val="24"/>
        </w:rPr>
        <w:t xml:space="preserve"> (2000). Evaluating the predictive performance of habitat models developed using logistic regression. Ecological Modelling 133:225–245.</w:t>
      </w:r>
    </w:p>
    <w:p w:rsidR="00FB7AE3" w:rsidRPr="000457C5" w:rsidRDefault="00FB7AE3" w:rsidP="00FB7AE3">
      <w:pPr>
        <w:autoSpaceDE w:val="0"/>
        <w:autoSpaceDN w:val="0"/>
        <w:adjustRightInd w:val="0"/>
        <w:ind w:left="475" w:hanging="475"/>
        <w:rPr>
          <w:sz w:val="24"/>
          <w:szCs w:val="24"/>
        </w:rPr>
      </w:pPr>
    </w:p>
    <w:p w:rsidR="00FB7AE3" w:rsidRDefault="00FB7AE3" w:rsidP="00FB7AE3">
      <w:pPr>
        <w:autoSpaceDE w:val="0"/>
        <w:autoSpaceDN w:val="0"/>
        <w:adjustRightInd w:val="0"/>
        <w:ind w:left="475" w:hanging="475"/>
        <w:rPr>
          <w:sz w:val="24"/>
          <w:szCs w:val="24"/>
        </w:rPr>
      </w:pPr>
      <w:proofErr w:type="spellStart"/>
      <w:r w:rsidRPr="000457C5">
        <w:rPr>
          <w:sz w:val="24"/>
          <w:szCs w:val="24"/>
        </w:rPr>
        <w:t>Pebesma</w:t>
      </w:r>
      <w:proofErr w:type="spellEnd"/>
      <w:r w:rsidRPr="000457C5">
        <w:rPr>
          <w:sz w:val="24"/>
          <w:szCs w:val="24"/>
        </w:rPr>
        <w:t xml:space="preserve">, </w:t>
      </w:r>
      <w:proofErr w:type="spellStart"/>
      <w:r w:rsidRPr="000457C5">
        <w:rPr>
          <w:sz w:val="24"/>
          <w:szCs w:val="24"/>
        </w:rPr>
        <w:t>E.J.</w:t>
      </w:r>
      <w:proofErr w:type="spellEnd"/>
      <w:r w:rsidRPr="000457C5">
        <w:rPr>
          <w:sz w:val="24"/>
          <w:szCs w:val="24"/>
        </w:rPr>
        <w:t xml:space="preserve">, </w:t>
      </w:r>
      <w:proofErr w:type="spellStart"/>
      <w:r w:rsidRPr="000457C5">
        <w:rPr>
          <w:sz w:val="24"/>
          <w:szCs w:val="24"/>
        </w:rPr>
        <w:t>Bivand</w:t>
      </w:r>
      <w:proofErr w:type="spellEnd"/>
      <w:r w:rsidRPr="000457C5">
        <w:rPr>
          <w:sz w:val="24"/>
          <w:szCs w:val="24"/>
        </w:rPr>
        <w:t xml:space="preserve">, </w:t>
      </w:r>
      <w:proofErr w:type="spellStart"/>
      <w:r w:rsidRPr="000457C5">
        <w:rPr>
          <w:sz w:val="24"/>
          <w:szCs w:val="24"/>
        </w:rPr>
        <w:t>R.S.</w:t>
      </w:r>
      <w:proofErr w:type="spellEnd"/>
      <w:r w:rsidRPr="000457C5">
        <w:rPr>
          <w:sz w:val="24"/>
          <w:szCs w:val="24"/>
        </w:rPr>
        <w:t xml:space="preserve"> (2005). </w:t>
      </w:r>
      <w:proofErr w:type="gramStart"/>
      <w:r w:rsidRPr="000457C5">
        <w:rPr>
          <w:sz w:val="24"/>
          <w:szCs w:val="24"/>
        </w:rPr>
        <w:t>Classes and methods for spatial data in R. R News 5(2).</w:t>
      </w:r>
      <w:proofErr w:type="gramEnd"/>
    </w:p>
    <w:p w:rsidR="00452FEE" w:rsidRDefault="00452FEE" w:rsidP="00FB7AE3">
      <w:pPr>
        <w:autoSpaceDE w:val="0"/>
        <w:autoSpaceDN w:val="0"/>
        <w:adjustRightInd w:val="0"/>
        <w:ind w:left="475" w:hanging="475"/>
        <w:rPr>
          <w:sz w:val="24"/>
          <w:szCs w:val="24"/>
        </w:rPr>
      </w:pPr>
    </w:p>
    <w:p w:rsidR="00452FEE" w:rsidRPr="000457C5" w:rsidRDefault="00452FEE" w:rsidP="00452FEE">
      <w:pPr>
        <w:autoSpaceDE w:val="0"/>
        <w:autoSpaceDN w:val="0"/>
        <w:adjustRightInd w:val="0"/>
        <w:ind w:left="475" w:hanging="475"/>
        <w:rPr>
          <w:sz w:val="24"/>
          <w:szCs w:val="24"/>
        </w:rPr>
      </w:pPr>
      <w:proofErr w:type="gramStart"/>
      <w:r w:rsidRPr="00452FEE">
        <w:rPr>
          <w:sz w:val="24"/>
          <w:szCs w:val="24"/>
        </w:rPr>
        <w:t xml:space="preserve">Phillips, S. J., R. P. Anderson,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2006. Maximum entropy modeling of species geographic distributions. Ecological Modelling 190:231-259.</w:t>
      </w:r>
    </w:p>
    <w:p w:rsidR="00452FEE" w:rsidRDefault="00452FEE" w:rsidP="00452FEE">
      <w:pPr>
        <w:autoSpaceDE w:val="0"/>
        <w:autoSpaceDN w:val="0"/>
        <w:adjustRightInd w:val="0"/>
        <w:ind w:left="475" w:hanging="475"/>
        <w:rPr>
          <w:sz w:val="24"/>
          <w:szCs w:val="24"/>
        </w:rPr>
      </w:pPr>
    </w:p>
    <w:p w:rsidR="00452FEE" w:rsidRDefault="00452FEE" w:rsidP="00452FEE">
      <w:pPr>
        <w:autoSpaceDE w:val="0"/>
        <w:autoSpaceDN w:val="0"/>
        <w:adjustRightInd w:val="0"/>
        <w:ind w:left="475" w:hanging="475"/>
        <w:rPr>
          <w:sz w:val="24"/>
          <w:szCs w:val="24"/>
        </w:rPr>
      </w:pPr>
      <w:proofErr w:type="gramStart"/>
      <w:r w:rsidRPr="00452FEE">
        <w:rPr>
          <w:sz w:val="24"/>
          <w:szCs w:val="24"/>
        </w:rPr>
        <w:t xml:space="preserve">Phillips, S. J., M. </w:t>
      </w:r>
      <w:proofErr w:type="spellStart"/>
      <w:r w:rsidRPr="00452FEE">
        <w:rPr>
          <w:sz w:val="24"/>
          <w:szCs w:val="24"/>
        </w:rPr>
        <w:t>Dudik</w:t>
      </w:r>
      <w:proofErr w:type="spellEnd"/>
      <w:r w:rsidRPr="00452FEE">
        <w:rPr>
          <w:sz w:val="24"/>
          <w:szCs w:val="24"/>
        </w:rPr>
        <w:t xml:space="preserve">,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2004. A maximum entropy approach to species distribution modeling. </w:t>
      </w:r>
      <w:proofErr w:type="gramStart"/>
      <w:r w:rsidRPr="00452FEE">
        <w:rPr>
          <w:sz w:val="24"/>
          <w:szCs w:val="24"/>
        </w:rPr>
        <w:t>Pages 655-662 in Proceedings of the Twenty-First International Conference on Machine Learning.</w:t>
      </w:r>
      <w:proofErr w:type="gramEnd"/>
    </w:p>
    <w:p w:rsidR="00FB7AE3" w:rsidRPr="000457C5" w:rsidRDefault="00FB7AE3" w:rsidP="00452FEE">
      <w:pPr>
        <w:autoSpaceDE w:val="0"/>
        <w:autoSpaceDN w:val="0"/>
        <w:adjustRightInd w:val="0"/>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gramStart"/>
      <w:r w:rsidRPr="000457C5">
        <w:rPr>
          <w:rFonts w:eastAsia="JansonText-Roman"/>
          <w:iCs/>
          <w:sz w:val="24"/>
          <w:szCs w:val="24"/>
        </w:rPr>
        <w:t>R Development Core Team (2011).</w:t>
      </w:r>
      <w:proofErr w:type="gramEnd"/>
      <w:r w:rsidRPr="000457C5">
        <w:rPr>
          <w:rFonts w:eastAsia="JansonText-Roman"/>
          <w:iCs/>
          <w:sz w:val="24"/>
          <w:szCs w:val="24"/>
        </w:rPr>
        <w:t xml:space="preserve"> R: A language and environment for statistical computing. </w:t>
      </w:r>
      <w:proofErr w:type="gramStart"/>
      <w:r w:rsidRPr="000457C5">
        <w:rPr>
          <w:rFonts w:eastAsia="JansonText-Roman"/>
          <w:iCs/>
          <w:sz w:val="24"/>
          <w:szCs w:val="24"/>
        </w:rPr>
        <w:t>R Foundation for Statistical Computing, Vienna, Austria.</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Ridgeway, G. (2010). </w:t>
      </w:r>
      <w:proofErr w:type="spellStart"/>
      <w:proofErr w:type="gramStart"/>
      <w:r w:rsidRPr="000457C5">
        <w:rPr>
          <w:rFonts w:eastAsia="JansonText-Roman"/>
          <w:iCs/>
          <w:sz w:val="24"/>
          <w:szCs w:val="24"/>
        </w:rPr>
        <w:t>gbm</w:t>
      </w:r>
      <w:proofErr w:type="spellEnd"/>
      <w:proofErr w:type="gramEnd"/>
      <w:r w:rsidRPr="000457C5">
        <w:rPr>
          <w:rFonts w:eastAsia="JansonText-Roman"/>
          <w:iCs/>
          <w:sz w:val="24"/>
          <w:szCs w:val="24"/>
        </w:rPr>
        <w:t xml:space="preserve">: Generalized Boosted Regression Models. </w:t>
      </w:r>
      <w:proofErr w:type="gramStart"/>
      <w:r w:rsidRPr="000457C5">
        <w:rPr>
          <w:rFonts w:eastAsia="JansonText-Roman"/>
          <w:iCs/>
          <w:sz w:val="24"/>
          <w:szCs w:val="24"/>
        </w:rPr>
        <w:t>R package version 1.6-3.1.</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spellStart"/>
      <w:r w:rsidRPr="000457C5">
        <w:rPr>
          <w:rFonts w:eastAsia="JansonText-Roman"/>
          <w:iCs/>
          <w:sz w:val="24"/>
          <w:szCs w:val="24"/>
        </w:rPr>
        <w:t>Therneau</w:t>
      </w:r>
      <w:proofErr w:type="spellEnd"/>
      <w:r w:rsidRPr="000457C5">
        <w:rPr>
          <w:rFonts w:eastAsia="JansonText-Roman"/>
          <w:iCs/>
          <w:sz w:val="24"/>
          <w:szCs w:val="24"/>
        </w:rPr>
        <w:t xml:space="preserve">, T. and original </w:t>
      </w:r>
      <w:proofErr w:type="spellStart"/>
      <w:r w:rsidRPr="000457C5">
        <w:rPr>
          <w:rFonts w:eastAsia="JansonText-Roman"/>
          <w:iCs/>
          <w:sz w:val="24"/>
          <w:szCs w:val="24"/>
        </w:rPr>
        <w:t>Splus</w:t>
      </w:r>
      <w:proofErr w:type="spellEnd"/>
      <w:r w:rsidRPr="000457C5">
        <w:rPr>
          <w:rFonts w:eastAsia="JansonText-Roman"/>
          <w:iCs/>
          <w:sz w:val="24"/>
          <w:szCs w:val="24"/>
        </w:rPr>
        <w:t xml:space="preserve">-&gt;R port by Lumley, T. (2011). </w:t>
      </w:r>
      <w:proofErr w:type="gramStart"/>
      <w:r w:rsidRPr="000457C5">
        <w:rPr>
          <w:rFonts w:eastAsia="JansonText-Roman"/>
          <w:iCs/>
          <w:sz w:val="24"/>
          <w:szCs w:val="24"/>
        </w:rPr>
        <w:t>survival</w:t>
      </w:r>
      <w:proofErr w:type="gramEnd"/>
      <w:r w:rsidRPr="000457C5">
        <w:rPr>
          <w:rFonts w:eastAsia="JansonText-Roman"/>
          <w:iCs/>
          <w:sz w:val="24"/>
          <w:szCs w:val="24"/>
        </w:rPr>
        <w:t xml:space="preserve">: Survival analysis, including penalised likelihood. </w:t>
      </w:r>
      <w:proofErr w:type="gramStart"/>
      <w:r w:rsidRPr="000457C5">
        <w:rPr>
          <w:rFonts w:eastAsia="JansonText-Roman"/>
          <w:iCs/>
          <w:sz w:val="24"/>
          <w:szCs w:val="24"/>
        </w:rPr>
        <w:t>R package version 2.36-10.</w:t>
      </w:r>
      <w:proofErr w:type="gramEnd"/>
    </w:p>
    <w:p w:rsidR="00D4606D" w:rsidRPr="002B7245" w:rsidRDefault="00D4606D" w:rsidP="002D649B">
      <w:pPr>
        <w:pStyle w:val="GlossaryDefinition"/>
      </w:pPr>
    </w:p>
    <w:p w:rsidR="00DE2139" w:rsidRDefault="00DE2139">
      <w:pPr>
        <w:rPr>
          <w:rStyle w:val="GlossaryTerm"/>
          <w:sz w:val="24"/>
        </w:rPr>
      </w:pPr>
      <w:r>
        <w:rPr>
          <w:rStyle w:val="GlossaryTerm"/>
        </w:rPr>
        <w:br w:type="page"/>
      </w:r>
    </w:p>
    <w:p w:rsidR="00153CFD" w:rsidRDefault="00DE2139" w:rsidP="00DE2139">
      <w:pPr>
        <w:pStyle w:val="SectionHeading"/>
        <w:rPr>
          <w:rStyle w:val="GlossaryTerm"/>
        </w:rPr>
      </w:pPr>
      <w:r w:rsidRPr="00703A6B">
        <w:lastRenderedPageBreak/>
        <w:t>Appendix A:</w:t>
      </w:r>
      <w:r>
        <w:rPr>
          <w:rStyle w:val="GlossaryTerm"/>
        </w:rPr>
        <w:t xml:space="preserve"> </w:t>
      </w:r>
      <w:proofErr w:type="spellStart"/>
      <w:r>
        <w:rPr>
          <w:rStyle w:val="GlossaryTerm"/>
        </w:rPr>
        <w:t>SAHM</w:t>
      </w:r>
      <w:proofErr w:type="spellEnd"/>
      <w:r>
        <w:rPr>
          <w:rStyle w:val="GlossaryTerm"/>
        </w:rPr>
        <w:t xml:space="preserve"> </w:t>
      </w:r>
      <w:proofErr w:type="spellStart"/>
      <w:r>
        <w:rPr>
          <w:rStyle w:val="GlossaryTerm"/>
        </w:rPr>
        <w:t>VisTrails</w:t>
      </w:r>
      <w:proofErr w:type="spellEnd"/>
      <w:r>
        <w:rPr>
          <w:rStyle w:val="GlossaryTerm"/>
        </w:rPr>
        <w:t xml:space="preserve"> Tutorial, modeling </w:t>
      </w:r>
      <w:proofErr w:type="spellStart"/>
      <w:r>
        <w:rPr>
          <w:rStyle w:val="GlossaryTerm"/>
        </w:rPr>
        <w:t>cheatgrass</w:t>
      </w:r>
      <w:proofErr w:type="spellEnd"/>
      <w:r>
        <w:rPr>
          <w:rStyle w:val="GlossaryTerm"/>
        </w:rPr>
        <w:t xml:space="preserve"> in Rocky Mountain Park.</w:t>
      </w:r>
    </w:p>
    <w:p w:rsidR="005D6381" w:rsidRDefault="005D6381" w:rsidP="00DE2139">
      <w:pPr>
        <w:pStyle w:val="SectionHeading"/>
        <w:rPr>
          <w:rStyle w:val="GlossaryTerm"/>
        </w:rPr>
      </w:pPr>
    </w:p>
    <w:p w:rsidR="005D6381" w:rsidRDefault="005D6381" w:rsidP="005D6381">
      <w:pPr>
        <w:pStyle w:val="Heading1"/>
        <w:rPr>
          <w:rStyle w:val="GlossaryTerm"/>
        </w:rPr>
      </w:pPr>
      <w:r>
        <w:rPr>
          <w:rStyle w:val="GlossaryTerm"/>
        </w:rPr>
        <w:t>Start with the input data:</w:t>
      </w:r>
    </w:p>
    <w:p w:rsidR="005D6381" w:rsidRDefault="005D6381" w:rsidP="005D6381">
      <w:pPr>
        <w:pStyle w:val="ListNumber"/>
        <w:numPr>
          <w:ilvl w:val="0"/>
          <w:numId w:val="50"/>
        </w:numPr>
      </w:pPr>
      <w:r>
        <w:t xml:space="preserve">For our example we obtained </w:t>
      </w:r>
      <w:proofErr w:type="spellStart"/>
      <w:r>
        <w:t>cheatgrass</w:t>
      </w:r>
      <w:proofErr w:type="spellEnd"/>
      <w:r>
        <w:t xml:space="preserve"> (</w:t>
      </w:r>
      <w:proofErr w:type="spellStart"/>
      <w:r w:rsidRPr="005D6381">
        <w:t>Bromus</w:t>
      </w:r>
      <w:proofErr w:type="spellEnd"/>
      <w:r w:rsidRPr="005D6381">
        <w:t xml:space="preserve"> </w:t>
      </w:r>
      <w:proofErr w:type="spellStart"/>
      <w:r w:rsidRPr="005D6381">
        <w:t>tectorum</w:t>
      </w:r>
      <w:proofErr w:type="spellEnd"/>
      <w:r>
        <w:t>)</w:t>
      </w:r>
      <w:r w:rsidRPr="005D6381">
        <w:t xml:space="preserve"> </w:t>
      </w:r>
      <w:r>
        <w:t xml:space="preserve">presence absence data from the National Institute of Invasive Species Science (NIISS) </w:t>
      </w:r>
      <w:hyperlink r:id="rId69" w:history="1">
        <w:r w:rsidRPr="00E34FC7">
          <w:rPr>
            <w:rStyle w:val="Hyperlink"/>
          </w:rPr>
          <w:t>http://www.niiss.org/cwis438/websites/niiss/home.php?WebSiteID=1</w:t>
        </w:r>
      </w:hyperlink>
      <w:r>
        <w:rPr>
          <w:rStyle w:val="Hyperlink"/>
        </w:rPr>
        <w:t xml:space="preserve">   </w:t>
      </w:r>
      <w:r w:rsidRPr="005D6381">
        <w:t>Nick please add in instructions, information about NIISS, etc.</w:t>
      </w:r>
    </w:p>
    <w:p w:rsidR="005D6381" w:rsidRDefault="005D6381" w:rsidP="005D6381">
      <w:pPr>
        <w:pStyle w:val="ListNumber"/>
        <w:numPr>
          <w:ilvl w:val="0"/>
          <w:numId w:val="50"/>
        </w:numPr>
      </w:pPr>
      <w:r>
        <w:t xml:space="preserve">In VisTrails drag in </w:t>
      </w:r>
      <w:r w:rsidR="00A8312B">
        <w:t xml:space="preserve">a </w:t>
      </w:r>
      <w:proofErr w:type="spellStart"/>
      <w:r w:rsidR="00A8312B">
        <w:t>FieldData</w:t>
      </w:r>
      <w:proofErr w:type="spellEnd"/>
      <w:r w:rsidR="00A8312B">
        <w:t xml:space="preserve"> Module from the </w:t>
      </w:r>
      <w:proofErr w:type="spellStart"/>
      <w:r w:rsidR="00A8312B">
        <w:t>DataInput</w:t>
      </w:r>
      <w:proofErr w:type="spellEnd"/>
      <w:r w:rsidR="00A8312B">
        <w:t xml:space="preserve"> section.  In the Module Information pane to the right click on the 'value' port on the Inputs tab.  This opens a path box below the port name.  Click on the folder icon to navigate to the file you downloaded from NIISS, or use the RMNP_Bromus.csv supplied with the </w:t>
      </w:r>
      <w:proofErr w:type="spellStart"/>
      <w:r w:rsidR="00A8312B">
        <w:t>SAHM_example</w:t>
      </w:r>
      <w:proofErr w:type="spellEnd"/>
      <w:r w:rsidR="00A8312B">
        <w:t>.</w:t>
      </w:r>
    </w:p>
    <w:p w:rsidR="00A8312B" w:rsidRPr="005D6381" w:rsidRDefault="00A8312B" w:rsidP="005D6381">
      <w:pPr>
        <w:pStyle w:val="ListNumber"/>
        <w:numPr>
          <w:ilvl w:val="0"/>
          <w:numId w:val="50"/>
        </w:numPr>
      </w:pPr>
      <w:r>
        <w:t xml:space="preserve">Since the file format that </w:t>
      </w:r>
      <w:proofErr w:type="gramStart"/>
      <w:r>
        <w:t>NIISS supplies does</w:t>
      </w:r>
      <w:proofErr w:type="gramEnd"/>
      <w:r>
        <w:t xml:space="preserve"> not match that used by SAHM we must reformat our input using the </w:t>
      </w:r>
      <w:proofErr w:type="spellStart"/>
      <w:r>
        <w:t>FieldaDataQuery</w:t>
      </w:r>
      <w:proofErr w:type="spellEnd"/>
      <w:r>
        <w:t xml:space="preserve"> module.  Drag a </w:t>
      </w:r>
      <w:proofErr w:type="spellStart"/>
      <w:r>
        <w:t>FieldaDataQuery</w:t>
      </w:r>
      <w:proofErr w:type="spellEnd"/>
      <w:r>
        <w:t xml:space="preserve"> from the Tools section onto our canvas.  Connect the output….</w:t>
      </w:r>
    </w:p>
    <w:sectPr w:rsidR="00A8312B" w:rsidRPr="005D6381" w:rsidSect="005C2DC8">
      <w:type w:val="oddPage"/>
      <w:pgSz w:w="12240" w:h="15840"/>
      <w:pgMar w:top="1440" w:right="864" w:bottom="1440" w:left="1325" w:header="720" w:footer="720" w:gutter="0"/>
      <w:pgNumType w:start="1"/>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mtalbert" w:date="2012-10-24T14:45:00Z" w:initials="mkt">
    <w:p w:rsidR="00851CFC" w:rsidRDefault="00851CFC">
      <w:pPr>
        <w:pStyle w:val="CommentText"/>
      </w:pPr>
      <w:r>
        <w:rPr>
          <w:rStyle w:val="CommentReference"/>
        </w:rPr>
        <w:annotationRef/>
      </w:r>
      <w:proofErr w:type="gramStart"/>
      <w:r>
        <w:t>should</w:t>
      </w:r>
      <w:proofErr w:type="gramEnd"/>
      <w:r>
        <w:t xml:space="preserve"> handle </w:t>
      </w:r>
      <w:proofErr w:type="spellStart"/>
      <w:r>
        <w:t>nospatial</w:t>
      </w:r>
      <w:proofErr w:type="spellEnd"/>
      <w:r>
        <w:t xml:space="preserve"> data</w:t>
      </w:r>
    </w:p>
  </w:comment>
  <w:comment w:id="41" w:author="mtalbert" w:date="2012-10-15T08:53:00Z" w:initials="mkt">
    <w:p w:rsidR="007B0A43" w:rsidRDefault="007B0A43">
      <w:pPr>
        <w:pStyle w:val="CommentText"/>
      </w:pPr>
      <w:r>
        <w:rPr>
          <w:rStyle w:val="CommentReference"/>
        </w:rPr>
        <w:annotationRef/>
      </w:r>
      <w:proofErr w:type="gramStart"/>
      <w:r>
        <w:t>not</w:t>
      </w:r>
      <w:proofErr w:type="gramEnd"/>
      <w:r>
        <w:t xml:space="preserve"> necessarily X and Y now?</w:t>
      </w:r>
    </w:p>
  </w:comment>
  <w:comment w:id="61" w:author="mtalbert" w:date="2012-10-17T15:52:00Z" w:initials="mkt">
    <w:p w:rsidR="007B0A43" w:rsidRDefault="007B0A43">
      <w:pPr>
        <w:pStyle w:val="CommentText"/>
      </w:pPr>
      <w:r>
        <w:rPr>
          <w:rStyle w:val="CommentReference"/>
        </w:rPr>
        <w:annotationRef/>
      </w:r>
      <w:r>
        <w:t>Replace this figure</w:t>
      </w:r>
    </w:p>
  </w:comment>
  <w:comment w:id="193" w:author="mtalbert" w:date="2012-02-09T08:00:00Z" w:initials="mkt">
    <w:p w:rsidR="007B0A43" w:rsidRDefault="007B0A43" w:rsidP="00124E94">
      <w:pPr>
        <w:pStyle w:val="CommentText"/>
      </w:pPr>
      <w:r>
        <w:rPr>
          <w:rStyle w:val="CommentReference"/>
        </w:rPr>
        <w:annotationRef/>
      </w:r>
      <w:r>
        <w:t xml:space="preserve">Colin enter stuff on your widget and being able to see the history in the </w:t>
      </w:r>
      <w:proofErr w:type="spellStart"/>
      <w:r>
        <w:t>csv</w:t>
      </w:r>
      <w:proofErr w:type="spellEnd"/>
      <w:r>
        <w:t xml:space="preserve"> here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B0A43" w:rsidRDefault="007B0A43">
      <w:r>
        <w:separator/>
      </w:r>
    </w:p>
  </w:endnote>
  <w:endnote w:type="continuationSeparator" w:id="0">
    <w:p w:rsidR="007B0A43" w:rsidRDefault="007B0A4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JansonText-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0A43" w:rsidRDefault="007B0A43"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rsidR="007B0A43" w:rsidRDefault="007B0A4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0A43" w:rsidRDefault="007B0A43"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51CFC">
      <w:rPr>
        <w:rStyle w:val="PageNumber"/>
        <w:noProof/>
      </w:rPr>
      <w:t>23</w:t>
    </w:r>
    <w:r>
      <w:rPr>
        <w:rStyle w:val="PageNumber"/>
      </w:rPr>
      <w:fldChar w:fldCharType="end"/>
    </w:r>
  </w:p>
  <w:p w:rsidR="007B0A43" w:rsidRDefault="007B0A4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B0A43" w:rsidRDefault="007B0A43">
      <w:r>
        <w:separator/>
      </w:r>
    </w:p>
  </w:footnote>
  <w:footnote w:type="continuationSeparator" w:id="0">
    <w:p w:rsidR="007B0A43" w:rsidRDefault="007B0A4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0A43" w:rsidRDefault="007B0A43">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0EDE7A2B"/>
    <w:multiLevelType w:val="hybridMultilevel"/>
    <w:tmpl w:val="1F62582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nsid w:val="0F001742"/>
    <w:multiLevelType w:val="hybridMultilevel"/>
    <w:tmpl w:val="BF92DAF8"/>
    <w:lvl w:ilvl="0" w:tplc="2DEAB6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19D352A"/>
    <w:multiLevelType w:val="hybridMultilevel"/>
    <w:tmpl w:val="6C0C7D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53640B5"/>
    <w:multiLevelType w:val="hybridMultilevel"/>
    <w:tmpl w:val="5B64999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7227305"/>
    <w:multiLevelType w:val="hybridMultilevel"/>
    <w:tmpl w:val="0B787BFC"/>
    <w:lvl w:ilvl="0" w:tplc="E1EEF65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6ED5762"/>
    <w:multiLevelType w:val="hybridMultilevel"/>
    <w:tmpl w:val="02CE18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11">
    <w:nsid w:val="40A6645B"/>
    <w:multiLevelType w:val="hybridMultilevel"/>
    <w:tmpl w:val="A42CBD8C"/>
    <w:lvl w:ilvl="0" w:tplc="330230C2">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4343499"/>
    <w:multiLevelType w:val="hybridMultilevel"/>
    <w:tmpl w:val="072A1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8DB2F55"/>
    <w:multiLevelType w:val="hybridMultilevel"/>
    <w:tmpl w:val="C30A029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9807DC2"/>
    <w:multiLevelType w:val="hybridMultilevel"/>
    <w:tmpl w:val="BF188B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F651CC9"/>
    <w:multiLevelType w:val="hybridMultilevel"/>
    <w:tmpl w:val="B48CFF46"/>
    <w:lvl w:ilvl="0" w:tplc="2DEAB6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68E30DC7"/>
    <w:multiLevelType w:val="hybridMultilevel"/>
    <w:tmpl w:val="67B05CB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nsid w:val="7B9A2182"/>
    <w:multiLevelType w:val="hybridMultilevel"/>
    <w:tmpl w:val="A8E868C6"/>
    <w:lvl w:ilvl="0" w:tplc="CFE41804">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 w:numId="4">
    <w:abstractNumId w:val="10"/>
  </w:num>
  <w:num w:numId="5">
    <w:abstractNumId w:val="11"/>
  </w:num>
  <w:num w:numId="6">
    <w:abstractNumId w:val="17"/>
  </w:num>
  <w:num w:numId="7">
    <w:abstractNumId w:val="13"/>
  </w:num>
  <w:num w:numId="8">
    <w:abstractNumId w:val="16"/>
  </w:num>
  <w:num w:numId="9">
    <w:abstractNumId w:val="5"/>
  </w:num>
  <w:num w:numId="10">
    <w:abstractNumId w:val="4"/>
  </w:num>
  <w:num w:numId="11">
    <w:abstractNumId w:val="14"/>
  </w:num>
  <w:num w:numId="12">
    <w:abstractNumId w:val="19"/>
  </w:num>
  <w:num w:numId="13">
    <w:abstractNumId w:val="8"/>
  </w:num>
  <w:num w:numId="14">
    <w:abstractNumId w:val="12"/>
  </w:num>
  <w:num w:numId="15">
    <w:abstractNumId w:val="15"/>
  </w:num>
  <w:num w:numId="16">
    <w:abstractNumId w:val="7"/>
  </w:num>
  <w:num w:numId="17">
    <w:abstractNumId w:val="3"/>
  </w:num>
  <w:num w:numId="18">
    <w:abstractNumId w:val="6"/>
  </w:num>
  <w:num w:numId="19">
    <w:abstractNumId w:val="18"/>
  </w:num>
  <w:num w:numId="20">
    <w:abstractNumId w:val="9"/>
  </w:num>
  <w:num w:numId="21">
    <w:abstractNumId w:val="13"/>
    <w:lvlOverride w:ilvl="0">
      <w:startOverride w:val="1"/>
    </w:lvlOverride>
  </w:num>
  <w:num w:numId="22">
    <w:abstractNumId w:val="13"/>
    <w:lvlOverride w:ilvl="0">
      <w:startOverride w:val="1"/>
    </w:lvlOverride>
  </w:num>
  <w:num w:numId="23">
    <w:abstractNumId w:val="13"/>
    <w:lvlOverride w:ilvl="0">
      <w:startOverride w:val="1"/>
    </w:lvlOverride>
  </w:num>
  <w:num w:numId="24">
    <w:abstractNumId w:val="13"/>
    <w:lvlOverride w:ilvl="0">
      <w:startOverride w:val="1"/>
    </w:lvlOverride>
  </w:num>
  <w:num w:numId="25">
    <w:abstractNumId w:val="13"/>
    <w:lvlOverride w:ilvl="0">
      <w:startOverride w:val="1"/>
    </w:lvlOverride>
  </w:num>
  <w:num w:numId="26">
    <w:abstractNumId w:val="13"/>
    <w:lvlOverride w:ilvl="0">
      <w:startOverride w:val="1"/>
    </w:lvlOverride>
  </w:num>
  <w:num w:numId="27">
    <w:abstractNumId w:val="13"/>
    <w:lvlOverride w:ilvl="0">
      <w:startOverride w:val="1"/>
    </w:lvlOverride>
  </w:num>
  <w:num w:numId="28">
    <w:abstractNumId w:val="13"/>
    <w:lvlOverride w:ilvl="0">
      <w:startOverride w:val="1"/>
    </w:lvlOverride>
  </w:num>
  <w:num w:numId="29">
    <w:abstractNumId w:val="16"/>
    <w:lvlOverride w:ilvl="0">
      <w:startOverride w:val="1"/>
    </w:lvlOverride>
  </w:num>
  <w:num w:numId="30">
    <w:abstractNumId w:val="13"/>
    <w:lvlOverride w:ilvl="0">
      <w:startOverride w:val="1"/>
    </w:lvlOverride>
  </w:num>
  <w:num w:numId="31">
    <w:abstractNumId w:val="13"/>
    <w:lvlOverride w:ilvl="0">
      <w:startOverride w:val="1"/>
    </w:lvlOverride>
  </w:num>
  <w:num w:numId="32">
    <w:abstractNumId w:val="13"/>
    <w:lvlOverride w:ilvl="0">
      <w:startOverride w:val="1"/>
    </w:lvlOverride>
  </w:num>
  <w:num w:numId="33">
    <w:abstractNumId w:val="13"/>
    <w:lvlOverride w:ilvl="0">
      <w:startOverride w:val="1"/>
    </w:lvlOverride>
  </w:num>
  <w:num w:numId="34">
    <w:abstractNumId w:val="13"/>
    <w:lvlOverride w:ilvl="0">
      <w:startOverride w:val="1"/>
    </w:lvlOverride>
  </w:num>
  <w:num w:numId="35">
    <w:abstractNumId w:val="13"/>
    <w:lvlOverride w:ilvl="0">
      <w:startOverride w:val="1"/>
    </w:lvlOverride>
  </w:num>
  <w:num w:numId="36">
    <w:abstractNumId w:val="13"/>
    <w:lvlOverride w:ilvl="0">
      <w:startOverride w:val="1"/>
    </w:lvlOverride>
  </w:num>
  <w:num w:numId="37">
    <w:abstractNumId w:val="13"/>
    <w:lvlOverride w:ilvl="0">
      <w:startOverride w:val="1"/>
    </w:lvlOverride>
  </w:num>
  <w:num w:numId="38">
    <w:abstractNumId w:val="13"/>
    <w:lvlOverride w:ilvl="0">
      <w:startOverride w:val="1"/>
    </w:lvlOverride>
  </w:num>
  <w:num w:numId="39">
    <w:abstractNumId w:val="16"/>
    <w:lvlOverride w:ilvl="0">
      <w:startOverride w:val="1"/>
    </w:lvlOverride>
  </w:num>
  <w:num w:numId="40">
    <w:abstractNumId w:val="13"/>
    <w:lvlOverride w:ilvl="0">
      <w:startOverride w:val="1"/>
    </w:lvlOverride>
  </w:num>
  <w:num w:numId="41">
    <w:abstractNumId w:val="13"/>
    <w:lvlOverride w:ilvl="0">
      <w:startOverride w:val="1"/>
    </w:lvlOverride>
  </w:num>
  <w:num w:numId="42">
    <w:abstractNumId w:val="13"/>
    <w:lvlOverride w:ilvl="0">
      <w:startOverride w:val="1"/>
    </w:lvlOverride>
  </w:num>
  <w:num w:numId="43">
    <w:abstractNumId w:val="13"/>
    <w:lvlOverride w:ilvl="0">
      <w:startOverride w:val="1"/>
    </w:lvlOverride>
  </w:num>
  <w:num w:numId="44">
    <w:abstractNumId w:val="13"/>
    <w:lvlOverride w:ilvl="0">
      <w:startOverride w:val="1"/>
    </w:lvlOverride>
  </w:num>
  <w:num w:numId="45">
    <w:abstractNumId w:val="13"/>
    <w:lvlOverride w:ilvl="0">
      <w:startOverride w:val="1"/>
    </w:lvlOverride>
  </w:num>
  <w:num w:numId="46">
    <w:abstractNumId w:val="13"/>
    <w:lvlOverride w:ilvl="0">
      <w:startOverride w:val="1"/>
    </w:lvlOverride>
  </w:num>
  <w:num w:numId="47">
    <w:abstractNumId w:val="13"/>
    <w:lvlOverride w:ilvl="0">
      <w:startOverride w:val="1"/>
    </w:lvlOverride>
  </w:num>
  <w:num w:numId="48">
    <w:abstractNumId w:val="16"/>
    <w:lvlOverride w:ilvl="0">
      <w:startOverride w:val="1"/>
    </w:lvlOverride>
  </w:num>
  <w:num w:numId="49">
    <w:abstractNumId w:val="13"/>
    <w:lvlOverride w:ilvl="0">
      <w:startOverride w:val="1"/>
    </w:lvlOverride>
  </w:num>
  <w:num w:numId="50">
    <w:abstractNumId w:val="13"/>
    <w:lvlOverride w:ilvl="0">
      <w:startOverride w:val="1"/>
    </w:lvlOverride>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52"/>
  <w:hideGrammaticalErrors/>
  <w:activeWritingStyle w:appName="MSWord" w:lang="en-US" w:vendorID="64" w:dllVersion="131078" w:nlCheck="1" w:checkStyle="1"/>
  <w:proofState w:spelling="clean" w:grammar="clean"/>
  <w:attachedTemplate r:id="rId1"/>
  <w:stylePaneFormatFilter w:val="3F01"/>
  <w:stylePaneSortMethod w:val="0000"/>
  <w:trackRevisions/>
  <w:defaultTabStop w:val="720"/>
  <w:clickAndTypeStyle w:val="BodyText"/>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rsids>
    <w:rsidRoot w:val="003F2001"/>
    <w:rsid w:val="000029BE"/>
    <w:rsid w:val="00002C01"/>
    <w:rsid w:val="00014014"/>
    <w:rsid w:val="00014164"/>
    <w:rsid w:val="000176FD"/>
    <w:rsid w:val="00021402"/>
    <w:rsid w:val="000245BB"/>
    <w:rsid w:val="00025047"/>
    <w:rsid w:val="000259A5"/>
    <w:rsid w:val="000350A9"/>
    <w:rsid w:val="00035C00"/>
    <w:rsid w:val="00040188"/>
    <w:rsid w:val="000418E7"/>
    <w:rsid w:val="00043CF4"/>
    <w:rsid w:val="0004476A"/>
    <w:rsid w:val="000457C5"/>
    <w:rsid w:val="00046397"/>
    <w:rsid w:val="00054F76"/>
    <w:rsid w:val="000572D1"/>
    <w:rsid w:val="00062B9A"/>
    <w:rsid w:val="00067015"/>
    <w:rsid w:val="00072A02"/>
    <w:rsid w:val="000908DD"/>
    <w:rsid w:val="00092FE5"/>
    <w:rsid w:val="00094790"/>
    <w:rsid w:val="00094924"/>
    <w:rsid w:val="00097FB0"/>
    <w:rsid w:val="000A1D61"/>
    <w:rsid w:val="000A230E"/>
    <w:rsid w:val="000A3A0B"/>
    <w:rsid w:val="000A3DA4"/>
    <w:rsid w:val="000A4FB8"/>
    <w:rsid w:val="000B2B77"/>
    <w:rsid w:val="000B41C2"/>
    <w:rsid w:val="000C0BBC"/>
    <w:rsid w:val="000C1A54"/>
    <w:rsid w:val="000C1B13"/>
    <w:rsid w:val="000C3123"/>
    <w:rsid w:val="000C4849"/>
    <w:rsid w:val="000C5856"/>
    <w:rsid w:val="000C6417"/>
    <w:rsid w:val="000D0852"/>
    <w:rsid w:val="000D24A5"/>
    <w:rsid w:val="000D67C6"/>
    <w:rsid w:val="000D73C1"/>
    <w:rsid w:val="000E0F5F"/>
    <w:rsid w:val="000E666F"/>
    <w:rsid w:val="000E6A92"/>
    <w:rsid w:val="00104E2D"/>
    <w:rsid w:val="001123FF"/>
    <w:rsid w:val="00114842"/>
    <w:rsid w:val="00115E03"/>
    <w:rsid w:val="00117C94"/>
    <w:rsid w:val="00124388"/>
    <w:rsid w:val="00124E94"/>
    <w:rsid w:val="00132121"/>
    <w:rsid w:val="00134775"/>
    <w:rsid w:val="00136B36"/>
    <w:rsid w:val="00136DE8"/>
    <w:rsid w:val="00141D48"/>
    <w:rsid w:val="0014232C"/>
    <w:rsid w:val="00145832"/>
    <w:rsid w:val="0014667E"/>
    <w:rsid w:val="0014722B"/>
    <w:rsid w:val="00150EE3"/>
    <w:rsid w:val="00153754"/>
    <w:rsid w:val="0015395D"/>
    <w:rsid w:val="00153B02"/>
    <w:rsid w:val="00153CFD"/>
    <w:rsid w:val="0016341B"/>
    <w:rsid w:val="00164E1C"/>
    <w:rsid w:val="00166543"/>
    <w:rsid w:val="00166CD5"/>
    <w:rsid w:val="00171A05"/>
    <w:rsid w:val="00184A1A"/>
    <w:rsid w:val="001856B6"/>
    <w:rsid w:val="00186936"/>
    <w:rsid w:val="00191986"/>
    <w:rsid w:val="001958B1"/>
    <w:rsid w:val="0019687E"/>
    <w:rsid w:val="00197894"/>
    <w:rsid w:val="00197BE9"/>
    <w:rsid w:val="00197D9E"/>
    <w:rsid w:val="001A1340"/>
    <w:rsid w:val="001A3796"/>
    <w:rsid w:val="001A470E"/>
    <w:rsid w:val="001A4FB8"/>
    <w:rsid w:val="001A70CB"/>
    <w:rsid w:val="001A731F"/>
    <w:rsid w:val="001B0FCF"/>
    <w:rsid w:val="001B3ECC"/>
    <w:rsid w:val="001B7145"/>
    <w:rsid w:val="001C3123"/>
    <w:rsid w:val="001C5923"/>
    <w:rsid w:val="001C6BB6"/>
    <w:rsid w:val="001D21C2"/>
    <w:rsid w:val="001D2732"/>
    <w:rsid w:val="001D3074"/>
    <w:rsid w:val="001D44C0"/>
    <w:rsid w:val="001E0A29"/>
    <w:rsid w:val="001E226C"/>
    <w:rsid w:val="001E52FE"/>
    <w:rsid w:val="001E5E30"/>
    <w:rsid w:val="001E5EE2"/>
    <w:rsid w:val="001F4B36"/>
    <w:rsid w:val="001F51E5"/>
    <w:rsid w:val="001F5D5B"/>
    <w:rsid w:val="0020424C"/>
    <w:rsid w:val="00204814"/>
    <w:rsid w:val="00205B50"/>
    <w:rsid w:val="00207663"/>
    <w:rsid w:val="00210359"/>
    <w:rsid w:val="00211DFB"/>
    <w:rsid w:val="002124CA"/>
    <w:rsid w:val="00212E4B"/>
    <w:rsid w:val="00222B0F"/>
    <w:rsid w:val="00223A02"/>
    <w:rsid w:val="00225970"/>
    <w:rsid w:val="002302AC"/>
    <w:rsid w:val="00246974"/>
    <w:rsid w:val="002473D4"/>
    <w:rsid w:val="00251FD1"/>
    <w:rsid w:val="00261530"/>
    <w:rsid w:val="0026185B"/>
    <w:rsid w:val="00262749"/>
    <w:rsid w:val="002634E1"/>
    <w:rsid w:val="0026386B"/>
    <w:rsid w:val="00267823"/>
    <w:rsid w:val="002726A6"/>
    <w:rsid w:val="002729B8"/>
    <w:rsid w:val="002737B7"/>
    <w:rsid w:val="0028085C"/>
    <w:rsid w:val="00281943"/>
    <w:rsid w:val="00284536"/>
    <w:rsid w:val="00284AB3"/>
    <w:rsid w:val="00284E47"/>
    <w:rsid w:val="002859EB"/>
    <w:rsid w:val="002941AE"/>
    <w:rsid w:val="00296A7A"/>
    <w:rsid w:val="00297A83"/>
    <w:rsid w:val="002A08AA"/>
    <w:rsid w:val="002A78A0"/>
    <w:rsid w:val="002B019C"/>
    <w:rsid w:val="002B06BF"/>
    <w:rsid w:val="002B08CF"/>
    <w:rsid w:val="002B7245"/>
    <w:rsid w:val="002C0442"/>
    <w:rsid w:val="002C0F57"/>
    <w:rsid w:val="002C22DE"/>
    <w:rsid w:val="002C2A3F"/>
    <w:rsid w:val="002C3306"/>
    <w:rsid w:val="002C35E5"/>
    <w:rsid w:val="002C59A3"/>
    <w:rsid w:val="002C5DEB"/>
    <w:rsid w:val="002D649B"/>
    <w:rsid w:val="002D6BD5"/>
    <w:rsid w:val="002D71CE"/>
    <w:rsid w:val="002E023C"/>
    <w:rsid w:val="002E175B"/>
    <w:rsid w:val="002E6C8C"/>
    <w:rsid w:val="002F0E81"/>
    <w:rsid w:val="00306E64"/>
    <w:rsid w:val="00307BA8"/>
    <w:rsid w:val="00311D69"/>
    <w:rsid w:val="00315B5F"/>
    <w:rsid w:val="003263C8"/>
    <w:rsid w:val="00336A0F"/>
    <w:rsid w:val="0034555D"/>
    <w:rsid w:val="00346B23"/>
    <w:rsid w:val="00346CDE"/>
    <w:rsid w:val="00352796"/>
    <w:rsid w:val="00362C3E"/>
    <w:rsid w:val="00363D5B"/>
    <w:rsid w:val="0037133D"/>
    <w:rsid w:val="00372FBC"/>
    <w:rsid w:val="00380C9D"/>
    <w:rsid w:val="00381131"/>
    <w:rsid w:val="0039041C"/>
    <w:rsid w:val="00392B4D"/>
    <w:rsid w:val="00395265"/>
    <w:rsid w:val="003A0107"/>
    <w:rsid w:val="003A34A3"/>
    <w:rsid w:val="003A4F4A"/>
    <w:rsid w:val="003B2AC8"/>
    <w:rsid w:val="003B4A40"/>
    <w:rsid w:val="003C216B"/>
    <w:rsid w:val="003C41CC"/>
    <w:rsid w:val="003C63C2"/>
    <w:rsid w:val="003D0AA6"/>
    <w:rsid w:val="003D19DD"/>
    <w:rsid w:val="003D528F"/>
    <w:rsid w:val="003E2A82"/>
    <w:rsid w:val="003F2001"/>
    <w:rsid w:val="003F37B2"/>
    <w:rsid w:val="00400DEE"/>
    <w:rsid w:val="0040479E"/>
    <w:rsid w:val="00405331"/>
    <w:rsid w:val="004140F5"/>
    <w:rsid w:val="00415180"/>
    <w:rsid w:val="00434B08"/>
    <w:rsid w:val="0043504F"/>
    <w:rsid w:val="004355ED"/>
    <w:rsid w:val="004356FB"/>
    <w:rsid w:val="00436758"/>
    <w:rsid w:val="004418BB"/>
    <w:rsid w:val="00445DE2"/>
    <w:rsid w:val="00452FEE"/>
    <w:rsid w:val="00453FBD"/>
    <w:rsid w:val="00456F12"/>
    <w:rsid w:val="00457E7D"/>
    <w:rsid w:val="00460BA2"/>
    <w:rsid w:val="00462C08"/>
    <w:rsid w:val="00466E21"/>
    <w:rsid w:val="004718F8"/>
    <w:rsid w:val="00471F96"/>
    <w:rsid w:val="004740F4"/>
    <w:rsid w:val="00484F73"/>
    <w:rsid w:val="00486E32"/>
    <w:rsid w:val="00490C01"/>
    <w:rsid w:val="004940B1"/>
    <w:rsid w:val="004A0D7F"/>
    <w:rsid w:val="004A4A05"/>
    <w:rsid w:val="004B21D9"/>
    <w:rsid w:val="004B2E62"/>
    <w:rsid w:val="004B4653"/>
    <w:rsid w:val="004B526E"/>
    <w:rsid w:val="004B5B0C"/>
    <w:rsid w:val="004B7140"/>
    <w:rsid w:val="004C2244"/>
    <w:rsid w:val="004C3F20"/>
    <w:rsid w:val="004C7DED"/>
    <w:rsid w:val="004D008B"/>
    <w:rsid w:val="004D10C8"/>
    <w:rsid w:val="004D13B4"/>
    <w:rsid w:val="004D573A"/>
    <w:rsid w:val="004D5D17"/>
    <w:rsid w:val="004D6412"/>
    <w:rsid w:val="004D745B"/>
    <w:rsid w:val="004D78F3"/>
    <w:rsid w:val="004E2F7B"/>
    <w:rsid w:val="004E3964"/>
    <w:rsid w:val="004E4B3F"/>
    <w:rsid w:val="004E56C2"/>
    <w:rsid w:val="004E5B0B"/>
    <w:rsid w:val="004E694E"/>
    <w:rsid w:val="004E6B7C"/>
    <w:rsid w:val="004F200A"/>
    <w:rsid w:val="004F7698"/>
    <w:rsid w:val="0050344E"/>
    <w:rsid w:val="005035BD"/>
    <w:rsid w:val="00503EC3"/>
    <w:rsid w:val="005048AB"/>
    <w:rsid w:val="0050793F"/>
    <w:rsid w:val="00512F22"/>
    <w:rsid w:val="005168E8"/>
    <w:rsid w:val="00520C0C"/>
    <w:rsid w:val="00521A12"/>
    <w:rsid w:val="00524AD6"/>
    <w:rsid w:val="0052675D"/>
    <w:rsid w:val="005270B8"/>
    <w:rsid w:val="00527710"/>
    <w:rsid w:val="00534486"/>
    <w:rsid w:val="005428D3"/>
    <w:rsid w:val="0054700B"/>
    <w:rsid w:val="00551C7E"/>
    <w:rsid w:val="00552EE1"/>
    <w:rsid w:val="00561AC5"/>
    <w:rsid w:val="005622A7"/>
    <w:rsid w:val="00567083"/>
    <w:rsid w:val="005718C9"/>
    <w:rsid w:val="005744F7"/>
    <w:rsid w:val="00575D1D"/>
    <w:rsid w:val="00576465"/>
    <w:rsid w:val="005775C9"/>
    <w:rsid w:val="0058055E"/>
    <w:rsid w:val="0058158C"/>
    <w:rsid w:val="00582A4B"/>
    <w:rsid w:val="005833DD"/>
    <w:rsid w:val="00586F1B"/>
    <w:rsid w:val="005929C3"/>
    <w:rsid w:val="00592B55"/>
    <w:rsid w:val="00594A0F"/>
    <w:rsid w:val="00595058"/>
    <w:rsid w:val="005A0105"/>
    <w:rsid w:val="005A1A18"/>
    <w:rsid w:val="005A24CB"/>
    <w:rsid w:val="005B0B06"/>
    <w:rsid w:val="005B2CCA"/>
    <w:rsid w:val="005B46D3"/>
    <w:rsid w:val="005B49A1"/>
    <w:rsid w:val="005C175D"/>
    <w:rsid w:val="005C1C9C"/>
    <w:rsid w:val="005C2983"/>
    <w:rsid w:val="005C2DC8"/>
    <w:rsid w:val="005D14C3"/>
    <w:rsid w:val="005D1931"/>
    <w:rsid w:val="005D6381"/>
    <w:rsid w:val="005D64D6"/>
    <w:rsid w:val="005D6629"/>
    <w:rsid w:val="005D7876"/>
    <w:rsid w:val="005E255B"/>
    <w:rsid w:val="005E334E"/>
    <w:rsid w:val="005E67C4"/>
    <w:rsid w:val="0061037B"/>
    <w:rsid w:val="0061134E"/>
    <w:rsid w:val="0061378D"/>
    <w:rsid w:val="00615B62"/>
    <w:rsid w:val="00616E0C"/>
    <w:rsid w:val="006201F5"/>
    <w:rsid w:val="00622B95"/>
    <w:rsid w:val="0062412E"/>
    <w:rsid w:val="00630E45"/>
    <w:rsid w:val="006343A3"/>
    <w:rsid w:val="00635DFA"/>
    <w:rsid w:val="00636945"/>
    <w:rsid w:val="00640F7B"/>
    <w:rsid w:val="00646CBC"/>
    <w:rsid w:val="00653389"/>
    <w:rsid w:val="00656D13"/>
    <w:rsid w:val="00660E6E"/>
    <w:rsid w:val="00670E12"/>
    <w:rsid w:val="00670FB5"/>
    <w:rsid w:val="006728A1"/>
    <w:rsid w:val="006735E0"/>
    <w:rsid w:val="006743F0"/>
    <w:rsid w:val="0068051F"/>
    <w:rsid w:val="00684550"/>
    <w:rsid w:val="0069044D"/>
    <w:rsid w:val="00693D87"/>
    <w:rsid w:val="0069424A"/>
    <w:rsid w:val="00694837"/>
    <w:rsid w:val="00695764"/>
    <w:rsid w:val="00696C68"/>
    <w:rsid w:val="006A6AC5"/>
    <w:rsid w:val="006B0278"/>
    <w:rsid w:val="006B0FDF"/>
    <w:rsid w:val="006B1525"/>
    <w:rsid w:val="006B4603"/>
    <w:rsid w:val="006B7965"/>
    <w:rsid w:val="006C0EC0"/>
    <w:rsid w:val="006C3C8C"/>
    <w:rsid w:val="006C4210"/>
    <w:rsid w:val="006C7009"/>
    <w:rsid w:val="006C7FD6"/>
    <w:rsid w:val="006D0145"/>
    <w:rsid w:val="006D52F1"/>
    <w:rsid w:val="006D5F74"/>
    <w:rsid w:val="006D7CD1"/>
    <w:rsid w:val="006E018B"/>
    <w:rsid w:val="006F062E"/>
    <w:rsid w:val="006F08FF"/>
    <w:rsid w:val="006F6C31"/>
    <w:rsid w:val="006F774F"/>
    <w:rsid w:val="00703A6B"/>
    <w:rsid w:val="00706D46"/>
    <w:rsid w:val="007125E5"/>
    <w:rsid w:val="00712AB5"/>
    <w:rsid w:val="00712F82"/>
    <w:rsid w:val="007234F5"/>
    <w:rsid w:val="0072356F"/>
    <w:rsid w:val="007268B7"/>
    <w:rsid w:val="00726A38"/>
    <w:rsid w:val="0072735B"/>
    <w:rsid w:val="0072742F"/>
    <w:rsid w:val="00727B57"/>
    <w:rsid w:val="00735D3F"/>
    <w:rsid w:val="007360CB"/>
    <w:rsid w:val="00736CDF"/>
    <w:rsid w:val="00736E76"/>
    <w:rsid w:val="007403B1"/>
    <w:rsid w:val="00740EA9"/>
    <w:rsid w:val="007426B2"/>
    <w:rsid w:val="00742FBC"/>
    <w:rsid w:val="0074319B"/>
    <w:rsid w:val="00754D95"/>
    <w:rsid w:val="007551D2"/>
    <w:rsid w:val="00762A65"/>
    <w:rsid w:val="007663D6"/>
    <w:rsid w:val="00772DA0"/>
    <w:rsid w:val="00774716"/>
    <w:rsid w:val="00782694"/>
    <w:rsid w:val="007909CD"/>
    <w:rsid w:val="0079282A"/>
    <w:rsid w:val="00792AA3"/>
    <w:rsid w:val="00794843"/>
    <w:rsid w:val="0079618B"/>
    <w:rsid w:val="00797B09"/>
    <w:rsid w:val="007A5EC8"/>
    <w:rsid w:val="007A604F"/>
    <w:rsid w:val="007B094B"/>
    <w:rsid w:val="007B0A43"/>
    <w:rsid w:val="007B708D"/>
    <w:rsid w:val="007B7922"/>
    <w:rsid w:val="007C19C3"/>
    <w:rsid w:val="007C7FF9"/>
    <w:rsid w:val="007D19A0"/>
    <w:rsid w:val="007D315A"/>
    <w:rsid w:val="007D3D0D"/>
    <w:rsid w:val="007E108E"/>
    <w:rsid w:val="007E1D26"/>
    <w:rsid w:val="007E4BDA"/>
    <w:rsid w:val="007E73C2"/>
    <w:rsid w:val="007F7CDF"/>
    <w:rsid w:val="008039AF"/>
    <w:rsid w:val="00805994"/>
    <w:rsid w:val="00807CB4"/>
    <w:rsid w:val="00811972"/>
    <w:rsid w:val="0081452F"/>
    <w:rsid w:val="00815330"/>
    <w:rsid w:val="00817581"/>
    <w:rsid w:val="008218A7"/>
    <w:rsid w:val="00824FD1"/>
    <w:rsid w:val="00825171"/>
    <w:rsid w:val="00826214"/>
    <w:rsid w:val="008309CF"/>
    <w:rsid w:val="008328FD"/>
    <w:rsid w:val="00832908"/>
    <w:rsid w:val="0083293F"/>
    <w:rsid w:val="0083579B"/>
    <w:rsid w:val="008377B1"/>
    <w:rsid w:val="0083789A"/>
    <w:rsid w:val="008403E2"/>
    <w:rsid w:val="00841F42"/>
    <w:rsid w:val="0084638C"/>
    <w:rsid w:val="008473C1"/>
    <w:rsid w:val="00850FB0"/>
    <w:rsid w:val="0085140B"/>
    <w:rsid w:val="00851CFC"/>
    <w:rsid w:val="0085588F"/>
    <w:rsid w:val="008566A6"/>
    <w:rsid w:val="008614A1"/>
    <w:rsid w:val="0086499B"/>
    <w:rsid w:val="00865BBB"/>
    <w:rsid w:val="00866E86"/>
    <w:rsid w:val="00870040"/>
    <w:rsid w:val="00870B7D"/>
    <w:rsid w:val="00873638"/>
    <w:rsid w:val="00873A23"/>
    <w:rsid w:val="00884D64"/>
    <w:rsid w:val="00886884"/>
    <w:rsid w:val="00891693"/>
    <w:rsid w:val="0089485C"/>
    <w:rsid w:val="008A5D2C"/>
    <w:rsid w:val="008B3614"/>
    <w:rsid w:val="008B5F91"/>
    <w:rsid w:val="008B70BC"/>
    <w:rsid w:val="008B783E"/>
    <w:rsid w:val="008C4A75"/>
    <w:rsid w:val="008C7CDB"/>
    <w:rsid w:val="008D0CAE"/>
    <w:rsid w:val="008D1A42"/>
    <w:rsid w:val="008D361E"/>
    <w:rsid w:val="008D4E05"/>
    <w:rsid w:val="008E2824"/>
    <w:rsid w:val="008E2DC1"/>
    <w:rsid w:val="008E3595"/>
    <w:rsid w:val="008F3947"/>
    <w:rsid w:val="008F48F9"/>
    <w:rsid w:val="008F6210"/>
    <w:rsid w:val="008F68E9"/>
    <w:rsid w:val="008F799C"/>
    <w:rsid w:val="00904982"/>
    <w:rsid w:val="00905BBF"/>
    <w:rsid w:val="0090616F"/>
    <w:rsid w:val="00911B4D"/>
    <w:rsid w:val="00913B4D"/>
    <w:rsid w:val="00916DED"/>
    <w:rsid w:val="0091755C"/>
    <w:rsid w:val="009265E3"/>
    <w:rsid w:val="0093051B"/>
    <w:rsid w:val="009309AB"/>
    <w:rsid w:val="009322D2"/>
    <w:rsid w:val="009327D4"/>
    <w:rsid w:val="00933C52"/>
    <w:rsid w:val="00936FE3"/>
    <w:rsid w:val="00942E26"/>
    <w:rsid w:val="009453ED"/>
    <w:rsid w:val="0096010D"/>
    <w:rsid w:val="00960981"/>
    <w:rsid w:val="0096175C"/>
    <w:rsid w:val="009623F4"/>
    <w:rsid w:val="0096278C"/>
    <w:rsid w:val="009656A6"/>
    <w:rsid w:val="00967336"/>
    <w:rsid w:val="009714C6"/>
    <w:rsid w:val="00974DF7"/>
    <w:rsid w:val="00975BA1"/>
    <w:rsid w:val="00977552"/>
    <w:rsid w:val="00981D90"/>
    <w:rsid w:val="00982693"/>
    <w:rsid w:val="0098306A"/>
    <w:rsid w:val="0098470B"/>
    <w:rsid w:val="00984B05"/>
    <w:rsid w:val="00987AF9"/>
    <w:rsid w:val="009901C6"/>
    <w:rsid w:val="00993381"/>
    <w:rsid w:val="0099530D"/>
    <w:rsid w:val="00995432"/>
    <w:rsid w:val="009A553B"/>
    <w:rsid w:val="009B0384"/>
    <w:rsid w:val="009B0CF3"/>
    <w:rsid w:val="009B4FE0"/>
    <w:rsid w:val="009B7965"/>
    <w:rsid w:val="009C09E3"/>
    <w:rsid w:val="009C6B8C"/>
    <w:rsid w:val="009C7499"/>
    <w:rsid w:val="009E1427"/>
    <w:rsid w:val="009E2904"/>
    <w:rsid w:val="009E33F8"/>
    <w:rsid w:val="009F041A"/>
    <w:rsid w:val="009F0581"/>
    <w:rsid w:val="009F342C"/>
    <w:rsid w:val="009F68E2"/>
    <w:rsid w:val="00A00109"/>
    <w:rsid w:val="00A03412"/>
    <w:rsid w:val="00A03E50"/>
    <w:rsid w:val="00A05AEB"/>
    <w:rsid w:val="00A11501"/>
    <w:rsid w:val="00A1164E"/>
    <w:rsid w:val="00A11F68"/>
    <w:rsid w:val="00A1439C"/>
    <w:rsid w:val="00A208E8"/>
    <w:rsid w:val="00A21DBF"/>
    <w:rsid w:val="00A24CA3"/>
    <w:rsid w:val="00A25F01"/>
    <w:rsid w:val="00A26DD6"/>
    <w:rsid w:val="00A318BF"/>
    <w:rsid w:val="00A31C65"/>
    <w:rsid w:val="00A3258F"/>
    <w:rsid w:val="00A36573"/>
    <w:rsid w:val="00A3681C"/>
    <w:rsid w:val="00A40A82"/>
    <w:rsid w:val="00A44DCA"/>
    <w:rsid w:val="00A450E0"/>
    <w:rsid w:val="00A471C4"/>
    <w:rsid w:val="00A535C3"/>
    <w:rsid w:val="00A56D44"/>
    <w:rsid w:val="00A62973"/>
    <w:rsid w:val="00A632E9"/>
    <w:rsid w:val="00A70DC4"/>
    <w:rsid w:val="00A72BFA"/>
    <w:rsid w:val="00A74D3B"/>
    <w:rsid w:val="00A759A8"/>
    <w:rsid w:val="00A75C92"/>
    <w:rsid w:val="00A772D9"/>
    <w:rsid w:val="00A8124B"/>
    <w:rsid w:val="00A82C7F"/>
    <w:rsid w:val="00A8312B"/>
    <w:rsid w:val="00A85364"/>
    <w:rsid w:val="00A855B7"/>
    <w:rsid w:val="00A914A4"/>
    <w:rsid w:val="00A921CB"/>
    <w:rsid w:val="00A93032"/>
    <w:rsid w:val="00A93E4E"/>
    <w:rsid w:val="00A965AE"/>
    <w:rsid w:val="00A96DD1"/>
    <w:rsid w:val="00AA4324"/>
    <w:rsid w:val="00AA66B0"/>
    <w:rsid w:val="00AA6B02"/>
    <w:rsid w:val="00AB2AAA"/>
    <w:rsid w:val="00AB41A7"/>
    <w:rsid w:val="00AC0D86"/>
    <w:rsid w:val="00AC535D"/>
    <w:rsid w:val="00AD2FA0"/>
    <w:rsid w:val="00AD45C6"/>
    <w:rsid w:val="00AD45DC"/>
    <w:rsid w:val="00AD69C0"/>
    <w:rsid w:val="00AE46BF"/>
    <w:rsid w:val="00AE5952"/>
    <w:rsid w:val="00AF1844"/>
    <w:rsid w:val="00AF1F13"/>
    <w:rsid w:val="00AF2857"/>
    <w:rsid w:val="00AF5089"/>
    <w:rsid w:val="00B01442"/>
    <w:rsid w:val="00B0302E"/>
    <w:rsid w:val="00B04C30"/>
    <w:rsid w:val="00B067CB"/>
    <w:rsid w:val="00B118B8"/>
    <w:rsid w:val="00B14216"/>
    <w:rsid w:val="00B15EFE"/>
    <w:rsid w:val="00B16E6A"/>
    <w:rsid w:val="00B17AA1"/>
    <w:rsid w:val="00B2209B"/>
    <w:rsid w:val="00B25E9E"/>
    <w:rsid w:val="00B26315"/>
    <w:rsid w:val="00B31917"/>
    <w:rsid w:val="00B354A3"/>
    <w:rsid w:val="00B37AD9"/>
    <w:rsid w:val="00B41752"/>
    <w:rsid w:val="00B46917"/>
    <w:rsid w:val="00B47378"/>
    <w:rsid w:val="00B4777E"/>
    <w:rsid w:val="00B52036"/>
    <w:rsid w:val="00B550AC"/>
    <w:rsid w:val="00B65BC0"/>
    <w:rsid w:val="00B71639"/>
    <w:rsid w:val="00B7405A"/>
    <w:rsid w:val="00B76E23"/>
    <w:rsid w:val="00B76ED6"/>
    <w:rsid w:val="00B7737C"/>
    <w:rsid w:val="00B77642"/>
    <w:rsid w:val="00B83521"/>
    <w:rsid w:val="00B85C89"/>
    <w:rsid w:val="00B85FF2"/>
    <w:rsid w:val="00B860A3"/>
    <w:rsid w:val="00B8736E"/>
    <w:rsid w:val="00B92175"/>
    <w:rsid w:val="00BA2128"/>
    <w:rsid w:val="00BA3DE3"/>
    <w:rsid w:val="00BA696C"/>
    <w:rsid w:val="00BA6AE7"/>
    <w:rsid w:val="00BA6B1A"/>
    <w:rsid w:val="00BB162F"/>
    <w:rsid w:val="00BB2036"/>
    <w:rsid w:val="00BB684A"/>
    <w:rsid w:val="00BC24E3"/>
    <w:rsid w:val="00BD5ADD"/>
    <w:rsid w:val="00BD6027"/>
    <w:rsid w:val="00BD7083"/>
    <w:rsid w:val="00BE15E2"/>
    <w:rsid w:val="00BE237D"/>
    <w:rsid w:val="00BE4088"/>
    <w:rsid w:val="00BF0BA4"/>
    <w:rsid w:val="00BF3004"/>
    <w:rsid w:val="00C221D9"/>
    <w:rsid w:val="00C22D34"/>
    <w:rsid w:val="00C26DF1"/>
    <w:rsid w:val="00C27774"/>
    <w:rsid w:val="00C306CA"/>
    <w:rsid w:val="00C310CE"/>
    <w:rsid w:val="00C3619B"/>
    <w:rsid w:val="00C410B7"/>
    <w:rsid w:val="00C5039F"/>
    <w:rsid w:val="00C529A8"/>
    <w:rsid w:val="00C54863"/>
    <w:rsid w:val="00C54A68"/>
    <w:rsid w:val="00C6295B"/>
    <w:rsid w:val="00C63495"/>
    <w:rsid w:val="00C658EA"/>
    <w:rsid w:val="00C67162"/>
    <w:rsid w:val="00C73AEC"/>
    <w:rsid w:val="00C81343"/>
    <w:rsid w:val="00C81BD4"/>
    <w:rsid w:val="00C85883"/>
    <w:rsid w:val="00C85B85"/>
    <w:rsid w:val="00C85C67"/>
    <w:rsid w:val="00C934C9"/>
    <w:rsid w:val="00C95884"/>
    <w:rsid w:val="00C9707A"/>
    <w:rsid w:val="00CA4A2F"/>
    <w:rsid w:val="00CA7C0B"/>
    <w:rsid w:val="00CB1024"/>
    <w:rsid w:val="00CB28DB"/>
    <w:rsid w:val="00CC102E"/>
    <w:rsid w:val="00CC388D"/>
    <w:rsid w:val="00CD1385"/>
    <w:rsid w:val="00CD4C7B"/>
    <w:rsid w:val="00CD6D74"/>
    <w:rsid w:val="00CE6927"/>
    <w:rsid w:val="00CE6E5E"/>
    <w:rsid w:val="00CE7A87"/>
    <w:rsid w:val="00CF2E17"/>
    <w:rsid w:val="00CF5898"/>
    <w:rsid w:val="00CF7222"/>
    <w:rsid w:val="00D02894"/>
    <w:rsid w:val="00D04518"/>
    <w:rsid w:val="00D04E13"/>
    <w:rsid w:val="00D04F6C"/>
    <w:rsid w:val="00D111F5"/>
    <w:rsid w:val="00D14D7D"/>
    <w:rsid w:val="00D1621E"/>
    <w:rsid w:val="00D20FCA"/>
    <w:rsid w:val="00D22D0D"/>
    <w:rsid w:val="00D26B84"/>
    <w:rsid w:val="00D27602"/>
    <w:rsid w:val="00D27B66"/>
    <w:rsid w:val="00D3078E"/>
    <w:rsid w:val="00D344F6"/>
    <w:rsid w:val="00D40345"/>
    <w:rsid w:val="00D4606D"/>
    <w:rsid w:val="00D4623C"/>
    <w:rsid w:val="00D46CD1"/>
    <w:rsid w:val="00D47B40"/>
    <w:rsid w:val="00D47B49"/>
    <w:rsid w:val="00D53F1B"/>
    <w:rsid w:val="00D5532D"/>
    <w:rsid w:val="00D55698"/>
    <w:rsid w:val="00D568A5"/>
    <w:rsid w:val="00D57F06"/>
    <w:rsid w:val="00D614C4"/>
    <w:rsid w:val="00D6468C"/>
    <w:rsid w:val="00D64CE8"/>
    <w:rsid w:val="00D70CBF"/>
    <w:rsid w:val="00D710DD"/>
    <w:rsid w:val="00D75141"/>
    <w:rsid w:val="00D761DF"/>
    <w:rsid w:val="00D772A5"/>
    <w:rsid w:val="00D80092"/>
    <w:rsid w:val="00D900BE"/>
    <w:rsid w:val="00D91AC3"/>
    <w:rsid w:val="00D9424D"/>
    <w:rsid w:val="00D97AC2"/>
    <w:rsid w:val="00D97F7E"/>
    <w:rsid w:val="00DA4796"/>
    <w:rsid w:val="00DA7504"/>
    <w:rsid w:val="00DA7976"/>
    <w:rsid w:val="00DB1696"/>
    <w:rsid w:val="00DB2786"/>
    <w:rsid w:val="00DB52E9"/>
    <w:rsid w:val="00DB5F1C"/>
    <w:rsid w:val="00DC072A"/>
    <w:rsid w:val="00DD150D"/>
    <w:rsid w:val="00DD25D8"/>
    <w:rsid w:val="00DD4B56"/>
    <w:rsid w:val="00DD5998"/>
    <w:rsid w:val="00DD7705"/>
    <w:rsid w:val="00DE2139"/>
    <w:rsid w:val="00DE666E"/>
    <w:rsid w:val="00DF5384"/>
    <w:rsid w:val="00DF6B9F"/>
    <w:rsid w:val="00DF6C06"/>
    <w:rsid w:val="00E03A51"/>
    <w:rsid w:val="00E06DCB"/>
    <w:rsid w:val="00E07362"/>
    <w:rsid w:val="00E124D9"/>
    <w:rsid w:val="00E1446A"/>
    <w:rsid w:val="00E14CBF"/>
    <w:rsid w:val="00E2254E"/>
    <w:rsid w:val="00E2421D"/>
    <w:rsid w:val="00E33D3A"/>
    <w:rsid w:val="00E34E23"/>
    <w:rsid w:val="00E35410"/>
    <w:rsid w:val="00E414DC"/>
    <w:rsid w:val="00E448A8"/>
    <w:rsid w:val="00E44D2C"/>
    <w:rsid w:val="00E54DD8"/>
    <w:rsid w:val="00E6015F"/>
    <w:rsid w:val="00E60252"/>
    <w:rsid w:val="00E61B9D"/>
    <w:rsid w:val="00E65209"/>
    <w:rsid w:val="00E6520E"/>
    <w:rsid w:val="00E65EBF"/>
    <w:rsid w:val="00E70C16"/>
    <w:rsid w:val="00E71AD6"/>
    <w:rsid w:val="00E75973"/>
    <w:rsid w:val="00E75A2A"/>
    <w:rsid w:val="00E76AE2"/>
    <w:rsid w:val="00E8235A"/>
    <w:rsid w:val="00E840E8"/>
    <w:rsid w:val="00E9292A"/>
    <w:rsid w:val="00E92C64"/>
    <w:rsid w:val="00E9363C"/>
    <w:rsid w:val="00E9617F"/>
    <w:rsid w:val="00EA1AD8"/>
    <w:rsid w:val="00EA4F46"/>
    <w:rsid w:val="00EB08E9"/>
    <w:rsid w:val="00EB0C54"/>
    <w:rsid w:val="00EB0D9F"/>
    <w:rsid w:val="00EB1184"/>
    <w:rsid w:val="00EB3A19"/>
    <w:rsid w:val="00EB7E61"/>
    <w:rsid w:val="00EC1076"/>
    <w:rsid w:val="00EC142B"/>
    <w:rsid w:val="00EC1DB2"/>
    <w:rsid w:val="00EC39A9"/>
    <w:rsid w:val="00EC431E"/>
    <w:rsid w:val="00EC512C"/>
    <w:rsid w:val="00ED5189"/>
    <w:rsid w:val="00ED77C0"/>
    <w:rsid w:val="00EE140D"/>
    <w:rsid w:val="00EE1828"/>
    <w:rsid w:val="00EE227F"/>
    <w:rsid w:val="00EE2D04"/>
    <w:rsid w:val="00EE6BB4"/>
    <w:rsid w:val="00EF7A4D"/>
    <w:rsid w:val="00F001E2"/>
    <w:rsid w:val="00F020ED"/>
    <w:rsid w:val="00F0540B"/>
    <w:rsid w:val="00F05A06"/>
    <w:rsid w:val="00F07B1E"/>
    <w:rsid w:val="00F111F7"/>
    <w:rsid w:val="00F13DEA"/>
    <w:rsid w:val="00F208A7"/>
    <w:rsid w:val="00F20A11"/>
    <w:rsid w:val="00F2798F"/>
    <w:rsid w:val="00F30303"/>
    <w:rsid w:val="00F31372"/>
    <w:rsid w:val="00F32428"/>
    <w:rsid w:val="00F32CFF"/>
    <w:rsid w:val="00F3341D"/>
    <w:rsid w:val="00F370F7"/>
    <w:rsid w:val="00F37F43"/>
    <w:rsid w:val="00F4015D"/>
    <w:rsid w:val="00F42D3C"/>
    <w:rsid w:val="00F4700C"/>
    <w:rsid w:val="00F50498"/>
    <w:rsid w:val="00F50E8B"/>
    <w:rsid w:val="00F604B2"/>
    <w:rsid w:val="00F60B44"/>
    <w:rsid w:val="00F65A79"/>
    <w:rsid w:val="00F65BFF"/>
    <w:rsid w:val="00F667E3"/>
    <w:rsid w:val="00F6730F"/>
    <w:rsid w:val="00F67683"/>
    <w:rsid w:val="00F6789C"/>
    <w:rsid w:val="00F74226"/>
    <w:rsid w:val="00F743F4"/>
    <w:rsid w:val="00F74C3B"/>
    <w:rsid w:val="00F77CA9"/>
    <w:rsid w:val="00F8104A"/>
    <w:rsid w:val="00F867FA"/>
    <w:rsid w:val="00F87535"/>
    <w:rsid w:val="00F91F93"/>
    <w:rsid w:val="00F92C5B"/>
    <w:rsid w:val="00F9426A"/>
    <w:rsid w:val="00F94E47"/>
    <w:rsid w:val="00F97B9E"/>
    <w:rsid w:val="00FA0A70"/>
    <w:rsid w:val="00FA1DDC"/>
    <w:rsid w:val="00FA69FB"/>
    <w:rsid w:val="00FA6E9F"/>
    <w:rsid w:val="00FA76BA"/>
    <w:rsid w:val="00FA7AC7"/>
    <w:rsid w:val="00FA7D0E"/>
    <w:rsid w:val="00FB0C76"/>
    <w:rsid w:val="00FB0E86"/>
    <w:rsid w:val="00FB6EBE"/>
    <w:rsid w:val="00FB7AE3"/>
    <w:rsid w:val="00FC1963"/>
    <w:rsid w:val="00FC64D5"/>
    <w:rsid w:val="00FC7356"/>
    <w:rsid w:val="00FC74F3"/>
    <w:rsid w:val="00FC77A7"/>
    <w:rsid w:val="00FD10BE"/>
    <w:rsid w:val="00FD3DC1"/>
    <w:rsid w:val="00FD52E4"/>
    <w:rsid w:val="00FE2839"/>
    <w:rsid w:val="00FE430B"/>
    <w:rsid w:val="00FE7F4B"/>
    <w:rsid w:val="00FF1252"/>
    <w:rsid w:val="00FF1FD6"/>
    <w:rsid w:val="00FF6F64"/>
    <w:rsid w:val="00FF713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country-region"/>
  <w:smartTagType w:namespaceuri="urn:schemas-microsoft-com:office:smarttags" w:name="place"/>
  <w:shapeDefaults>
    <o:shapedefaults v:ext="edit" spidmax="205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s>
</file>

<file path=word/webSettings.xml><?xml version="1.0" encoding="utf-8"?>
<w:webSettings xmlns:r="http://schemas.openxmlformats.org/officeDocument/2006/relationships" xmlns:w="http://schemas.openxmlformats.org/wordprocessingml/2006/main">
  <w:divs>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4.jpe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r-project.org/"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re.usgs.gov"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hyperlink" Target="http://cran.r-project.org/web/packages/randomForest/index.html" TargetMode="External"/><Relationship Id="rId58" Type="http://schemas.openxmlformats.org/officeDocument/2006/relationships/image" Target="media/image37.jpeg"/><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hyperlink" Target="http://www.vistrails.org/index.php/Download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6.jpeg"/><Relationship Id="rId61" Type="http://schemas.openxmlformats.org/officeDocument/2006/relationships/image" Target="media/image40.jpeg"/><Relationship Id="rId10" Type="http://schemas.openxmlformats.org/officeDocument/2006/relationships/hyperlink" Target="http://www.usgs.gov/pubprod" TargetMode="Externa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hyperlink" Target="http://www.remotesensing.org/geotiff/proj_list/" TargetMode="External"/><Relationship Id="rId52" Type="http://schemas.openxmlformats.org/officeDocument/2006/relationships/image" Target="media/image32.jpeg"/><Relationship Id="rId60" Type="http://schemas.openxmlformats.org/officeDocument/2006/relationships/image" Target="media/image39.jpe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http://www.usgs.gov" TargetMode="Externa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image" Target="media/image35.jpeg"/><Relationship Id="rId64" Type="http://schemas.openxmlformats.org/officeDocument/2006/relationships/image" Target="media/image43.png"/><Relationship Id="rId69" Type="http://schemas.openxmlformats.org/officeDocument/2006/relationships/hyperlink" Target="http://www.niiss.org/cwis438/websites/niiss/home.php?WebSiteID=1" TargetMode="External"/><Relationship Id="rId8" Type="http://schemas.openxmlformats.org/officeDocument/2006/relationships/image" Target="media/image1.pn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www.cs.princeton.edu/~schapire/maxent/"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www.gdal.org/formats_list.html" TargetMode="External"/><Relationship Id="rId59" Type="http://schemas.openxmlformats.org/officeDocument/2006/relationships/image" Target="media/image38.jpeg"/><Relationship Id="rId67" Type="http://schemas.openxmlformats.org/officeDocument/2006/relationships/image" Target="media/image46.png"/><Relationship Id="rId20" Type="http://schemas.openxmlformats.org/officeDocument/2006/relationships/hyperlink" Target="http://www.vistrails.org/usersguide/VisTrails_Documentation/VisTrails_Documentation.html" TargetMode="External"/><Relationship Id="rId41" Type="http://schemas.openxmlformats.org/officeDocument/2006/relationships/comments" Target="comments.xml"/><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0688BAB-8C07-4BA8-9B40-ED553E6ED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2580</TotalTime>
  <Pages>69</Pages>
  <Words>11842</Words>
  <Characters>67554</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79238</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Elizabeth A Ciganovich</dc:creator>
  <dc:description>Manuscript Template Verson 3.5</dc:description>
  <cp:lastModifiedBy>mtalbert</cp:lastModifiedBy>
  <cp:revision>16</cp:revision>
  <cp:lastPrinted>2008-03-31T15:28:00Z</cp:lastPrinted>
  <dcterms:created xsi:type="dcterms:W3CDTF">2012-10-15T16:45:00Z</dcterms:created>
  <dcterms:modified xsi:type="dcterms:W3CDTF">2012-10-24T20:46:00Z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