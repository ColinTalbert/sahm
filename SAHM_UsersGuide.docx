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4E4B3F"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551707" w:rsidRPr="0055170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551707" w:rsidRPr="00551707">
        <w:rPr>
          <w:rFonts w:ascii="Arial" w:hAnsi="Arial" w:cs="Arial"/>
          <w:b/>
          <w:bCs/>
          <w:kern w:val="32"/>
          <w:sz w:val="32"/>
          <w:szCs w:val="32"/>
        </w:rPr>
        <w:fldChar w:fldCharType="separate"/>
      </w:r>
    </w:p>
    <w:p w:rsidR="004E4B3F" w:rsidRDefault="004E4B3F">
      <w:pPr>
        <w:pStyle w:val="TOC1"/>
        <w:rPr>
          <w:rFonts w:asciiTheme="minorHAnsi" w:eastAsiaTheme="minorEastAsia" w:hAnsiTheme="minorHAnsi" w:cstheme="minorBidi"/>
          <w:noProof/>
          <w:sz w:val="22"/>
          <w:szCs w:val="22"/>
        </w:rPr>
      </w:pPr>
      <w:r>
        <w:rPr>
          <w:noProof/>
        </w:rPr>
        <w:t>Introduction</w:t>
      </w:r>
      <w:r>
        <w:rPr>
          <w:noProof/>
        </w:rPr>
        <w:tab/>
      </w:r>
      <w:r w:rsidR="00551707">
        <w:rPr>
          <w:noProof/>
        </w:rPr>
        <w:fldChar w:fldCharType="begin"/>
      </w:r>
      <w:r>
        <w:rPr>
          <w:noProof/>
        </w:rPr>
        <w:instrText xml:space="preserve"> PAGEREF _Toc315364868 \h </w:instrText>
      </w:r>
      <w:r w:rsidR="00551707">
        <w:rPr>
          <w:noProof/>
        </w:rPr>
      </w:r>
      <w:r w:rsidR="00551707">
        <w:rPr>
          <w:noProof/>
        </w:rPr>
        <w:fldChar w:fldCharType="separate"/>
      </w:r>
      <w:r>
        <w:rPr>
          <w:noProof/>
        </w:rPr>
        <w:t>1</w:t>
      </w:r>
      <w:r w:rsidR="0055170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Installation of SAHM and VisTrails</w:t>
      </w:r>
      <w:r>
        <w:rPr>
          <w:noProof/>
        </w:rPr>
        <w:tab/>
      </w:r>
      <w:r w:rsidR="00551707">
        <w:rPr>
          <w:noProof/>
        </w:rPr>
        <w:fldChar w:fldCharType="begin"/>
      </w:r>
      <w:r>
        <w:rPr>
          <w:noProof/>
        </w:rPr>
        <w:instrText xml:space="preserve"> PAGEREF _Toc315364869 \h </w:instrText>
      </w:r>
      <w:r w:rsidR="00551707">
        <w:rPr>
          <w:noProof/>
        </w:rPr>
      </w:r>
      <w:r w:rsidR="00551707">
        <w:rPr>
          <w:noProof/>
        </w:rPr>
        <w:fldChar w:fldCharType="separate"/>
      </w:r>
      <w:r>
        <w:rPr>
          <w:noProof/>
        </w:rPr>
        <w:t>2</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Windows Installation</w:t>
      </w:r>
      <w:r>
        <w:rPr>
          <w:noProof/>
        </w:rPr>
        <w:tab/>
      </w:r>
      <w:r w:rsidR="00551707">
        <w:rPr>
          <w:noProof/>
        </w:rPr>
        <w:fldChar w:fldCharType="begin"/>
      </w:r>
      <w:r>
        <w:rPr>
          <w:noProof/>
        </w:rPr>
        <w:instrText xml:space="preserve"> PAGEREF _Toc315364870 \h </w:instrText>
      </w:r>
      <w:r w:rsidR="00551707">
        <w:rPr>
          <w:noProof/>
        </w:rPr>
      </w:r>
      <w:r w:rsidR="00551707">
        <w:rPr>
          <w:noProof/>
        </w:rPr>
        <w:fldChar w:fldCharType="separate"/>
      </w:r>
      <w:r>
        <w:rPr>
          <w:noProof/>
        </w:rPr>
        <w:t>2</w:t>
      </w:r>
      <w:r w:rsidR="0055170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VisTrails Primer</w:t>
      </w:r>
      <w:r>
        <w:rPr>
          <w:noProof/>
        </w:rPr>
        <w:tab/>
      </w:r>
      <w:r w:rsidR="00551707">
        <w:rPr>
          <w:noProof/>
        </w:rPr>
        <w:fldChar w:fldCharType="begin"/>
      </w:r>
      <w:r>
        <w:rPr>
          <w:noProof/>
        </w:rPr>
        <w:instrText xml:space="preserve"> PAGEREF _Toc315364871 \h </w:instrText>
      </w:r>
      <w:r w:rsidR="00551707">
        <w:rPr>
          <w:noProof/>
        </w:rPr>
      </w:r>
      <w:r w:rsidR="00551707">
        <w:rPr>
          <w:noProof/>
        </w:rPr>
        <w:fldChar w:fldCharType="separate"/>
      </w:r>
      <w:r>
        <w:rPr>
          <w:noProof/>
        </w:rPr>
        <w:t>11</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Creating and Editing Workflows</w:t>
      </w:r>
      <w:r>
        <w:rPr>
          <w:noProof/>
        </w:rPr>
        <w:tab/>
      </w:r>
      <w:r w:rsidR="00551707">
        <w:rPr>
          <w:noProof/>
        </w:rPr>
        <w:fldChar w:fldCharType="begin"/>
      </w:r>
      <w:r>
        <w:rPr>
          <w:noProof/>
        </w:rPr>
        <w:instrText xml:space="preserve"> PAGEREF _Toc315364872 \h </w:instrText>
      </w:r>
      <w:r w:rsidR="00551707">
        <w:rPr>
          <w:noProof/>
        </w:rPr>
      </w:r>
      <w:r w:rsidR="00551707">
        <w:rPr>
          <w:noProof/>
        </w:rPr>
        <w:fldChar w:fldCharType="separate"/>
      </w:r>
      <w:r>
        <w:rPr>
          <w:noProof/>
        </w:rPr>
        <w:t>12</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Executing Workflows</w:t>
      </w:r>
      <w:r>
        <w:rPr>
          <w:noProof/>
        </w:rPr>
        <w:tab/>
      </w:r>
      <w:r w:rsidR="00551707">
        <w:rPr>
          <w:noProof/>
        </w:rPr>
        <w:fldChar w:fldCharType="begin"/>
      </w:r>
      <w:r>
        <w:rPr>
          <w:noProof/>
        </w:rPr>
        <w:instrText xml:space="preserve"> PAGEREF _Toc315364873 \h </w:instrText>
      </w:r>
      <w:r w:rsidR="00551707">
        <w:rPr>
          <w:noProof/>
        </w:rPr>
      </w:r>
      <w:r w:rsidR="00551707">
        <w:rPr>
          <w:noProof/>
        </w:rPr>
        <w:fldChar w:fldCharType="separate"/>
      </w:r>
      <w:r>
        <w:rPr>
          <w:noProof/>
        </w:rPr>
        <w:t>13</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Viewing Output in the Spreadsheet</w:t>
      </w:r>
      <w:r>
        <w:rPr>
          <w:noProof/>
        </w:rPr>
        <w:tab/>
      </w:r>
      <w:r w:rsidR="00551707">
        <w:rPr>
          <w:noProof/>
        </w:rPr>
        <w:fldChar w:fldCharType="begin"/>
      </w:r>
      <w:r>
        <w:rPr>
          <w:noProof/>
        </w:rPr>
        <w:instrText xml:space="preserve"> PAGEREF _Toc315364874 \h </w:instrText>
      </w:r>
      <w:r w:rsidR="00551707">
        <w:rPr>
          <w:noProof/>
        </w:rPr>
      </w:r>
      <w:r w:rsidR="00551707">
        <w:rPr>
          <w:noProof/>
        </w:rPr>
        <w:fldChar w:fldCharType="separate"/>
      </w:r>
      <w:r>
        <w:rPr>
          <w:noProof/>
        </w:rPr>
        <w:t>14</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Workflow History Tree View</w:t>
      </w:r>
      <w:r>
        <w:rPr>
          <w:noProof/>
        </w:rPr>
        <w:tab/>
      </w:r>
      <w:r w:rsidR="00551707">
        <w:rPr>
          <w:noProof/>
        </w:rPr>
        <w:fldChar w:fldCharType="begin"/>
      </w:r>
      <w:r>
        <w:rPr>
          <w:noProof/>
        </w:rPr>
        <w:instrText xml:space="preserve"> PAGEREF _Toc315364875 \h </w:instrText>
      </w:r>
      <w:r w:rsidR="00551707">
        <w:rPr>
          <w:noProof/>
        </w:rPr>
      </w:r>
      <w:r w:rsidR="00551707">
        <w:rPr>
          <w:noProof/>
        </w:rPr>
        <w:fldChar w:fldCharType="separate"/>
      </w:r>
      <w:r>
        <w:rPr>
          <w:noProof/>
        </w:rPr>
        <w:t>15</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Parameter Exploration</w:t>
      </w:r>
      <w:r>
        <w:rPr>
          <w:noProof/>
        </w:rPr>
        <w:tab/>
      </w:r>
      <w:r w:rsidR="00551707">
        <w:rPr>
          <w:noProof/>
        </w:rPr>
        <w:fldChar w:fldCharType="begin"/>
      </w:r>
      <w:r>
        <w:rPr>
          <w:noProof/>
        </w:rPr>
        <w:instrText xml:space="preserve"> PAGEREF _Toc315364876 \h </w:instrText>
      </w:r>
      <w:r w:rsidR="00551707">
        <w:rPr>
          <w:noProof/>
        </w:rPr>
      </w:r>
      <w:r w:rsidR="00551707">
        <w:rPr>
          <w:noProof/>
        </w:rPr>
        <w:fldChar w:fldCharType="separate"/>
      </w:r>
      <w:r>
        <w:rPr>
          <w:noProof/>
        </w:rPr>
        <w:t>17</w:t>
      </w:r>
      <w:r w:rsidR="0055170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Using the SAHM Package</w:t>
      </w:r>
      <w:r>
        <w:rPr>
          <w:noProof/>
        </w:rPr>
        <w:tab/>
      </w:r>
      <w:r w:rsidR="00551707">
        <w:rPr>
          <w:noProof/>
        </w:rPr>
        <w:fldChar w:fldCharType="begin"/>
      </w:r>
      <w:r>
        <w:rPr>
          <w:noProof/>
        </w:rPr>
        <w:instrText xml:space="preserve"> PAGEREF _Toc315364877 \h </w:instrText>
      </w:r>
      <w:r w:rsidR="00551707">
        <w:rPr>
          <w:noProof/>
        </w:rPr>
      </w:r>
      <w:r w:rsidR="00551707">
        <w:rPr>
          <w:noProof/>
        </w:rPr>
        <w:fldChar w:fldCharType="separate"/>
      </w:r>
      <w:r>
        <w:rPr>
          <w:noProof/>
        </w:rPr>
        <w:t>18</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Basic Operation.</w:t>
      </w:r>
      <w:r>
        <w:rPr>
          <w:noProof/>
        </w:rPr>
        <w:tab/>
      </w:r>
      <w:r w:rsidR="00551707">
        <w:rPr>
          <w:noProof/>
        </w:rPr>
        <w:fldChar w:fldCharType="begin"/>
      </w:r>
      <w:r>
        <w:rPr>
          <w:noProof/>
        </w:rPr>
        <w:instrText xml:space="preserve"> PAGEREF _Toc315364878 \h </w:instrText>
      </w:r>
      <w:r w:rsidR="00551707">
        <w:rPr>
          <w:noProof/>
        </w:rPr>
      </w:r>
      <w:r w:rsidR="00551707">
        <w:rPr>
          <w:noProof/>
        </w:rPr>
        <w:fldChar w:fldCharType="separate"/>
      </w:r>
      <w:r>
        <w:rPr>
          <w:noProof/>
        </w:rPr>
        <w:t>18</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The session folder.</w:t>
      </w:r>
      <w:r>
        <w:rPr>
          <w:noProof/>
        </w:rPr>
        <w:tab/>
      </w:r>
      <w:r w:rsidR="00551707">
        <w:rPr>
          <w:noProof/>
        </w:rPr>
        <w:fldChar w:fldCharType="begin"/>
      </w:r>
      <w:r>
        <w:rPr>
          <w:noProof/>
        </w:rPr>
        <w:instrText xml:space="preserve"> PAGEREF _Toc315364879 \h </w:instrText>
      </w:r>
      <w:r w:rsidR="00551707">
        <w:rPr>
          <w:noProof/>
        </w:rPr>
      </w:r>
      <w:r w:rsidR="00551707">
        <w:rPr>
          <w:noProof/>
        </w:rPr>
        <w:fldChar w:fldCharType="separate"/>
      </w:r>
      <w:r>
        <w:rPr>
          <w:noProof/>
        </w:rPr>
        <w:t>19</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Typical SAHM workflow</w:t>
      </w:r>
      <w:r>
        <w:rPr>
          <w:noProof/>
        </w:rPr>
        <w:tab/>
      </w:r>
      <w:r w:rsidR="00551707">
        <w:rPr>
          <w:noProof/>
        </w:rPr>
        <w:fldChar w:fldCharType="begin"/>
      </w:r>
      <w:r>
        <w:rPr>
          <w:noProof/>
        </w:rPr>
        <w:instrText xml:space="preserve"> PAGEREF _Toc315364880 \h </w:instrText>
      </w:r>
      <w:r w:rsidR="00551707">
        <w:rPr>
          <w:noProof/>
        </w:rPr>
      </w:r>
      <w:r w:rsidR="00551707">
        <w:rPr>
          <w:noProof/>
        </w:rPr>
        <w:fldChar w:fldCharType="separate"/>
      </w:r>
      <w:r>
        <w:rPr>
          <w:noProof/>
        </w:rPr>
        <w:t>20</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Inputs</w:t>
      </w:r>
      <w:r>
        <w:rPr>
          <w:noProof/>
        </w:rPr>
        <w:tab/>
      </w:r>
      <w:r w:rsidR="00551707">
        <w:rPr>
          <w:noProof/>
        </w:rPr>
        <w:fldChar w:fldCharType="begin"/>
      </w:r>
      <w:r>
        <w:rPr>
          <w:noProof/>
        </w:rPr>
        <w:instrText xml:space="preserve"> PAGEREF _Toc315364881 \h </w:instrText>
      </w:r>
      <w:r w:rsidR="00551707">
        <w:rPr>
          <w:noProof/>
        </w:rPr>
      </w:r>
      <w:r w:rsidR="00551707">
        <w:rPr>
          <w:noProof/>
        </w:rPr>
        <w:fldChar w:fldCharType="separate"/>
      </w:r>
      <w:r>
        <w:rPr>
          <w:noProof/>
        </w:rPr>
        <w:t>21</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w:t>
      </w:r>
      <w:r>
        <w:rPr>
          <w:noProof/>
        </w:rPr>
        <w:tab/>
      </w:r>
      <w:r w:rsidR="00551707">
        <w:rPr>
          <w:noProof/>
        </w:rPr>
        <w:fldChar w:fldCharType="begin"/>
      </w:r>
      <w:r>
        <w:rPr>
          <w:noProof/>
        </w:rPr>
        <w:instrText xml:space="preserve"> PAGEREF _Toc315364882 \h </w:instrText>
      </w:r>
      <w:r w:rsidR="00551707">
        <w:rPr>
          <w:noProof/>
        </w:rPr>
      </w:r>
      <w:r w:rsidR="00551707">
        <w:rPr>
          <w:noProof/>
        </w:rPr>
        <w:fldChar w:fldCharType="separate"/>
      </w:r>
      <w:r>
        <w:rPr>
          <w:noProof/>
        </w:rPr>
        <w:t>22</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Template Layer</w:t>
      </w:r>
      <w:r>
        <w:rPr>
          <w:noProof/>
        </w:rPr>
        <w:tab/>
      </w:r>
      <w:r w:rsidR="00551707">
        <w:rPr>
          <w:noProof/>
        </w:rPr>
        <w:fldChar w:fldCharType="begin"/>
      </w:r>
      <w:r>
        <w:rPr>
          <w:noProof/>
        </w:rPr>
        <w:instrText xml:space="preserve"> PAGEREF _Toc315364883 \h </w:instrText>
      </w:r>
      <w:r w:rsidR="00551707">
        <w:rPr>
          <w:noProof/>
        </w:rPr>
      </w:r>
      <w:r w:rsidR="00551707">
        <w:rPr>
          <w:noProof/>
        </w:rPr>
        <w:fldChar w:fldCharType="separate"/>
      </w:r>
      <w:r>
        <w:rPr>
          <w:noProof/>
        </w:rPr>
        <w:t>23</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Covariates</w:t>
      </w:r>
      <w:r>
        <w:rPr>
          <w:noProof/>
        </w:rPr>
        <w:tab/>
      </w:r>
      <w:r w:rsidR="00551707">
        <w:rPr>
          <w:noProof/>
        </w:rPr>
        <w:fldChar w:fldCharType="begin"/>
      </w:r>
      <w:r>
        <w:rPr>
          <w:noProof/>
        </w:rPr>
        <w:instrText xml:space="preserve"> PAGEREF _Toc315364884 \h </w:instrText>
      </w:r>
      <w:r w:rsidR="00551707">
        <w:rPr>
          <w:noProof/>
        </w:rPr>
      </w:r>
      <w:r w:rsidR="00551707">
        <w:rPr>
          <w:noProof/>
        </w:rPr>
        <w:fldChar w:fldCharType="separate"/>
      </w:r>
      <w:r>
        <w:rPr>
          <w:noProof/>
        </w:rPr>
        <w:t>23</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w:t>
      </w:r>
      <w:r>
        <w:rPr>
          <w:noProof/>
        </w:rPr>
        <w:tab/>
      </w:r>
      <w:r w:rsidR="00551707">
        <w:rPr>
          <w:noProof/>
        </w:rPr>
        <w:fldChar w:fldCharType="begin"/>
      </w:r>
      <w:r>
        <w:rPr>
          <w:noProof/>
        </w:rPr>
        <w:instrText xml:space="preserve"> PAGEREF _Toc315364885 \h </w:instrText>
      </w:r>
      <w:r w:rsidR="00551707">
        <w:rPr>
          <w:noProof/>
        </w:rPr>
      </w:r>
      <w:r w:rsidR="00551707">
        <w:rPr>
          <w:noProof/>
        </w:rPr>
        <w:fldChar w:fldCharType="separate"/>
      </w:r>
      <w:r>
        <w:rPr>
          <w:noProof/>
        </w:rPr>
        <w:t>24</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PredictorListFile</w:t>
      </w:r>
      <w:r>
        <w:rPr>
          <w:noProof/>
        </w:rPr>
        <w:tab/>
      </w:r>
      <w:r w:rsidR="00551707">
        <w:rPr>
          <w:noProof/>
        </w:rPr>
        <w:fldChar w:fldCharType="begin"/>
      </w:r>
      <w:r>
        <w:rPr>
          <w:noProof/>
        </w:rPr>
        <w:instrText xml:space="preserve"> PAGEREF _Toc315364886 \h </w:instrText>
      </w:r>
      <w:r w:rsidR="00551707">
        <w:rPr>
          <w:noProof/>
        </w:rPr>
      </w:r>
      <w:r w:rsidR="00551707">
        <w:rPr>
          <w:noProof/>
        </w:rPr>
        <w:fldChar w:fldCharType="separate"/>
      </w:r>
      <w:r>
        <w:rPr>
          <w:noProof/>
        </w:rPr>
        <w:t>24</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Individual Predictors selector modules.</w:t>
      </w:r>
      <w:r>
        <w:rPr>
          <w:noProof/>
        </w:rPr>
        <w:tab/>
      </w:r>
      <w:r w:rsidR="00551707">
        <w:rPr>
          <w:noProof/>
        </w:rPr>
        <w:fldChar w:fldCharType="begin"/>
      </w:r>
      <w:r>
        <w:rPr>
          <w:noProof/>
        </w:rPr>
        <w:instrText xml:space="preserve"> PAGEREF _Toc315364887 \h </w:instrText>
      </w:r>
      <w:r w:rsidR="00551707">
        <w:rPr>
          <w:noProof/>
        </w:rPr>
      </w:r>
      <w:r w:rsidR="00551707">
        <w:rPr>
          <w:noProof/>
        </w:rPr>
        <w:fldChar w:fldCharType="separate"/>
      </w:r>
      <w:r>
        <w:rPr>
          <w:noProof/>
        </w:rPr>
        <w:t>25</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Pre-processing</w:t>
      </w:r>
      <w:r>
        <w:rPr>
          <w:noProof/>
        </w:rPr>
        <w:tab/>
      </w:r>
      <w:r w:rsidR="00551707">
        <w:rPr>
          <w:noProof/>
        </w:rPr>
        <w:fldChar w:fldCharType="begin"/>
      </w:r>
      <w:r>
        <w:rPr>
          <w:noProof/>
        </w:rPr>
        <w:instrText xml:space="preserve"> PAGEREF _Toc315364888 \h </w:instrText>
      </w:r>
      <w:r w:rsidR="00551707">
        <w:rPr>
          <w:noProof/>
        </w:rPr>
      </w:r>
      <w:r w:rsidR="00551707">
        <w:rPr>
          <w:noProof/>
        </w:rPr>
        <w:fldChar w:fldCharType="separate"/>
      </w:r>
      <w:r>
        <w:rPr>
          <w:noProof/>
        </w:rPr>
        <w:t>27</w:t>
      </w:r>
      <w:r w:rsidR="0055170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Field Data Query</w:t>
      </w:r>
      <w:r>
        <w:rPr>
          <w:noProof/>
        </w:rPr>
        <w:tab/>
      </w:r>
      <w:r w:rsidR="00551707">
        <w:rPr>
          <w:noProof/>
        </w:rPr>
        <w:fldChar w:fldCharType="begin"/>
      </w:r>
      <w:r>
        <w:rPr>
          <w:noProof/>
        </w:rPr>
        <w:instrText xml:space="preserve"> PAGEREF _Toc315364889 \h </w:instrText>
      </w:r>
      <w:r w:rsidR="00551707">
        <w:rPr>
          <w:noProof/>
        </w:rPr>
      </w:r>
      <w:r w:rsidR="00551707">
        <w:rPr>
          <w:noProof/>
        </w:rPr>
        <w:fldChar w:fldCharType="separate"/>
      </w:r>
      <w:r>
        <w:rPr>
          <w:noProof/>
        </w:rPr>
        <w:t>27</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 Aggregate and Weight</w:t>
      </w:r>
      <w:r>
        <w:rPr>
          <w:noProof/>
        </w:rPr>
        <w:tab/>
      </w:r>
      <w:r w:rsidR="00551707">
        <w:rPr>
          <w:noProof/>
        </w:rPr>
        <w:fldChar w:fldCharType="begin"/>
      </w:r>
      <w:r>
        <w:rPr>
          <w:noProof/>
        </w:rPr>
        <w:instrText xml:space="preserve"> PAGEREF _Toc315364890 \h </w:instrText>
      </w:r>
      <w:r w:rsidR="00551707">
        <w:rPr>
          <w:noProof/>
        </w:rPr>
      </w:r>
      <w:r w:rsidR="00551707">
        <w:rPr>
          <w:noProof/>
        </w:rPr>
        <w:fldChar w:fldCharType="separate"/>
      </w:r>
      <w:r>
        <w:rPr>
          <w:noProof/>
        </w:rPr>
        <w:t>29</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lastRenderedPageBreak/>
        <w:t>Project, Aggregate, Resample, Clip (PARC)</w:t>
      </w:r>
      <w:r>
        <w:rPr>
          <w:noProof/>
        </w:rPr>
        <w:tab/>
      </w:r>
      <w:r w:rsidR="00551707">
        <w:rPr>
          <w:noProof/>
        </w:rPr>
        <w:fldChar w:fldCharType="begin"/>
      </w:r>
      <w:r>
        <w:rPr>
          <w:noProof/>
        </w:rPr>
        <w:instrText xml:space="preserve"> PAGEREF _Toc315364891 \h </w:instrText>
      </w:r>
      <w:r w:rsidR="00551707">
        <w:rPr>
          <w:noProof/>
        </w:rPr>
      </w:r>
      <w:r w:rsidR="00551707">
        <w:rPr>
          <w:noProof/>
        </w:rPr>
        <w:fldChar w:fldCharType="separate"/>
      </w:r>
      <w:r>
        <w:rPr>
          <w:noProof/>
        </w:rPr>
        <w:t>30</w:t>
      </w:r>
      <w:r w:rsidR="00551707">
        <w:rPr>
          <w:noProof/>
        </w:rPr>
        <w:fldChar w:fldCharType="end"/>
      </w:r>
    </w:p>
    <w:p w:rsidR="004E4B3F" w:rsidRDefault="004E4B3F">
      <w:pPr>
        <w:pStyle w:val="TOC4"/>
        <w:rPr>
          <w:rFonts w:asciiTheme="minorHAnsi" w:eastAsiaTheme="minorEastAsia" w:hAnsiTheme="minorHAnsi" w:cstheme="minorBidi"/>
          <w:noProof/>
          <w:sz w:val="22"/>
          <w:szCs w:val="22"/>
        </w:rPr>
      </w:pPr>
      <w:r>
        <w:rPr>
          <w:noProof/>
        </w:rPr>
        <w:t>How PARC works:</w:t>
      </w:r>
      <w:r>
        <w:rPr>
          <w:noProof/>
        </w:rPr>
        <w:tab/>
      </w:r>
      <w:r w:rsidR="00551707">
        <w:rPr>
          <w:noProof/>
        </w:rPr>
        <w:fldChar w:fldCharType="begin"/>
      </w:r>
      <w:r>
        <w:rPr>
          <w:noProof/>
        </w:rPr>
        <w:instrText xml:space="preserve"> PAGEREF _Toc315364892 \h </w:instrText>
      </w:r>
      <w:r w:rsidR="00551707">
        <w:rPr>
          <w:noProof/>
        </w:rPr>
      </w:r>
      <w:r w:rsidR="00551707">
        <w:rPr>
          <w:noProof/>
        </w:rPr>
        <w:fldChar w:fldCharType="separate"/>
      </w:r>
      <w:r>
        <w:rPr>
          <w:noProof/>
        </w:rPr>
        <w:t>32</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Raster Format Converter</w:t>
      </w:r>
      <w:r>
        <w:rPr>
          <w:noProof/>
        </w:rPr>
        <w:tab/>
      </w:r>
      <w:r w:rsidR="00551707">
        <w:rPr>
          <w:noProof/>
        </w:rPr>
        <w:fldChar w:fldCharType="begin"/>
      </w:r>
      <w:r>
        <w:rPr>
          <w:noProof/>
        </w:rPr>
        <w:instrText xml:space="preserve"> PAGEREF _Toc315364893 \h </w:instrText>
      </w:r>
      <w:r w:rsidR="00551707">
        <w:rPr>
          <w:noProof/>
        </w:rPr>
      </w:r>
      <w:r w:rsidR="00551707">
        <w:rPr>
          <w:noProof/>
        </w:rPr>
        <w:fldChar w:fldCharType="separate"/>
      </w:r>
      <w:r>
        <w:rPr>
          <w:noProof/>
        </w:rPr>
        <w:t>34</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Pre-modeling Data Manipulation</w:t>
      </w:r>
      <w:r>
        <w:rPr>
          <w:noProof/>
        </w:rPr>
        <w:tab/>
      </w:r>
      <w:r w:rsidR="00551707">
        <w:rPr>
          <w:noProof/>
        </w:rPr>
        <w:fldChar w:fldCharType="begin"/>
      </w:r>
      <w:r>
        <w:rPr>
          <w:noProof/>
        </w:rPr>
        <w:instrText xml:space="preserve"> PAGEREF _Toc315364894 \h </w:instrText>
      </w:r>
      <w:r w:rsidR="00551707">
        <w:rPr>
          <w:noProof/>
        </w:rPr>
      </w:r>
      <w:r w:rsidR="00551707">
        <w:rPr>
          <w:noProof/>
        </w:rPr>
        <w:fldChar w:fldCharType="separate"/>
      </w:r>
      <w:r>
        <w:rPr>
          <w:noProof/>
        </w:rPr>
        <w:t>34</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Merged Dataset Builder.</w:t>
      </w:r>
      <w:r>
        <w:rPr>
          <w:noProof/>
        </w:rPr>
        <w:tab/>
      </w:r>
      <w:r w:rsidR="00551707">
        <w:rPr>
          <w:noProof/>
        </w:rPr>
        <w:fldChar w:fldCharType="begin"/>
      </w:r>
      <w:r>
        <w:rPr>
          <w:noProof/>
        </w:rPr>
        <w:instrText xml:space="preserve"> PAGEREF _Toc315364895 \h </w:instrText>
      </w:r>
      <w:r w:rsidR="00551707">
        <w:rPr>
          <w:noProof/>
        </w:rPr>
      </w:r>
      <w:r w:rsidR="00551707">
        <w:rPr>
          <w:noProof/>
        </w:rPr>
        <w:fldChar w:fldCharType="separate"/>
      </w:r>
      <w:r>
        <w:rPr>
          <w:noProof/>
        </w:rPr>
        <w:t>35</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ModelSelectionSplit and ModelEvaluationSplit.</w:t>
      </w:r>
      <w:r>
        <w:rPr>
          <w:noProof/>
        </w:rPr>
        <w:tab/>
      </w:r>
      <w:r w:rsidR="00551707">
        <w:rPr>
          <w:noProof/>
        </w:rPr>
        <w:fldChar w:fldCharType="begin"/>
      </w:r>
      <w:r>
        <w:rPr>
          <w:noProof/>
        </w:rPr>
        <w:instrText xml:space="preserve"> PAGEREF _Toc315364896 \h </w:instrText>
      </w:r>
      <w:r w:rsidR="00551707">
        <w:rPr>
          <w:noProof/>
        </w:rPr>
      </w:r>
      <w:r w:rsidR="00551707">
        <w:rPr>
          <w:noProof/>
        </w:rPr>
        <w:fldChar w:fldCharType="separate"/>
      </w:r>
      <w:r>
        <w:rPr>
          <w:noProof/>
        </w:rPr>
        <w:t>36</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ModelSelectionCrossValidation</w:t>
      </w:r>
      <w:r>
        <w:rPr>
          <w:noProof/>
        </w:rPr>
        <w:tab/>
      </w:r>
      <w:r w:rsidR="00551707">
        <w:rPr>
          <w:noProof/>
        </w:rPr>
        <w:fldChar w:fldCharType="begin"/>
      </w:r>
      <w:r>
        <w:rPr>
          <w:noProof/>
        </w:rPr>
        <w:instrText xml:space="preserve"> PAGEREF _Toc315364897 \h </w:instrText>
      </w:r>
      <w:r w:rsidR="00551707">
        <w:rPr>
          <w:noProof/>
        </w:rPr>
      </w:r>
      <w:r w:rsidR="00551707">
        <w:rPr>
          <w:noProof/>
        </w:rPr>
        <w:fldChar w:fldCharType="separate"/>
      </w:r>
      <w:r>
        <w:rPr>
          <w:noProof/>
        </w:rPr>
        <w:t>38</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CovariateCorrelationAndSelection</w:t>
      </w:r>
      <w:r>
        <w:rPr>
          <w:noProof/>
        </w:rPr>
        <w:tab/>
      </w:r>
      <w:r w:rsidR="00551707">
        <w:rPr>
          <w:noProof/>
        </w:rPr>
        <w:fldChar w:fldCharType="begin"/>
      </w:r>
      <w:r>
        <w:rPr>
          <w:noProof/>
        </w:rPr>
        <w:instrText xml:space="preserve"> PAGEREF _Toc315364898 \h </w:instrText>
      </w:r>
      <w:r w:rsidR="00551707">
        <w:rPr>
          <w:noProof/>
        </w:rPr>
      </w:r>
      <w:r w:rsidR="00551707">
        <w:rPr>
          <w:noProof/>
        </w:rPr>
        <w:fldChar w:fldCharType="separate"/>
      </w:r>
      <w:r>
        <w:rPr>
          <w:noProof/>
        </w:rPr>
        <w:t>41</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rFonts w:ascii="Times New Roman" w:hAnsi="Times New Roman"/>
          <w:i/>
          <w:noProof/>
        </w:rPr>
        <w:t>Modeling</w:t>
      </w:r>
      <w:r>
        <w:rPr>
          <w:noProof/>
        </w:rPr>
        <w:tab/>
      </w:r>
      <w:r w:rsidR="00551707">
        <w:rPr>
          <w:noProof/>
        </w:rPr>
        <w:fldChar w:fldCharType="begin"/>
      </w:r>
      <w:r>
        <w:rPr>
          <w:noProof/>
        </w:rPr>
        <w:instrText xml:space="preserve"> PAGEREF _Toc315364899 \h </w:instrText>
      </w:r>
      <w:r w:rsidR="00551707">
        <w:rPr>
          <w:noProof/>
        </w:rPr>
      </w:r>
      <w:r w:rsidR="00551707">
        <w:rPr>
          <w:noProof/>
        </w:rPr>
        <w:fldChar w:fldCharType="separate"/>
      </w:r>
      <w:r>
        <w:rPr>
          <w:noProof/>
        </w:rPr>
        <w:t>43</w:t>
      </w:r>
      <w:r w:rsidR="0055170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Output Produced by All models</w:t>
      </w:r>
      <w:r>
        <w:rPr>
          <w:noProof/>
        </w:rPr>
        <w:tab/>
      </w:r>
      <w:r w:rsidR="00551707">
        <w:rPr>
          <w:noProof/>
        </w:rPr>
        <w:fldChar w:fldCharType="begin"/>
      </w:r>
      <w:r>
        <w:rPr>
          <w:noProof/>
        </w:rPr>
        <w:instrText xml:space="preserve"> PAGEREF _Toc315364900 \h </w:instrText>
      </w:r>
      <w:r w:rsidR="00551707">
        <w:rPr>
          <w:noProof/>
        </w:rPr>
      </w:r>
      <w:r w:rsidR="00551707">
        <w:rPr>
          <w:noProof/>
        </w:rPr>
        <w:fldChar w:fldCharType="separate"/>
      </w:r>
      <w:r>
        <w:rPr>
          <w:noProof/>
        </w:rPr>
        <w:t>43</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Generalized Linear Model (GLM)</w:t>
      </w:r>
      <w:r>
        <w:rPr>
          <w:noProof/>
        </w:rPr>
        <w:tab/>
      </w:r>
      <w:r w:rsidR="00551707">
        <w:rPr>
          <w:noProof/>
        </w:rPr>
        <w:fldChar w:fldCharType="begin"/>
      </w:r>
      <w:r>
        <w:rPr>
          <w:noProof/>
        </w:rPr>
        <w:instrText xml:space="preserve"> PAGEREF _Toc315364901 \h </w:instrText>
      </w:r>
      <w:r w:rsidR="00551707">
        <w:rPr>
          <w:noProof/>
        </w:rPr>
      </w:r>
      <w:r w:rsidR="00551707">
        <w:rPr>
          <w:noProof/>
        </w:rPr>
        <w:fldChar w:fldCharType="separate"/>
      </w:r>
      <w:r>
        <w:rPr>
          <w:noProof/>
        </w:rPr>
        <w:t>52</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Multivariate Adaptive Regression Splines (MARS)</w:t>
      </w:r>
      <w:r>
        <w:rPr>
          <w:noProof/>
        </w:rPr>
        <w:tab/>
      </w:r>
      <w:r w:rsidR="00551707">
        <w:rPr>
          <w:noProof/>
        </w:rPr>
        <w:fldChar w:fldCharType="begin"/>
      </w:r>
      <w:r>
        <w:rPr>
          <w:noProof/>
        </w:rPr>
        <w:instrText xml:space="preserve"> PAGEREF _Toc315364902 \h </w:instrText>
      </w:r>
      <w:r w:rsidR="00551707">
        <w:rPr>
          <w:noProof/>
        </w:rPr>
      </w:r>
      <w:r w:rsidR="00551707">
        <w:rPr>
          <w:noProof/>
        </w:rPr>
        <w:fldChar w:fldCharType="separate"/>
      </w:r>
      <w:r>
        <w:rPr>
          <w:noProof/>
        </w:rPr>
        <w:t>52</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RandomForest</w:t>
      </w:r>
      <w:r>
        <w:rPr>
          <w:noProof/>
        </w:rPr>
        <w:tab/>
      </w:r>
      <w:r w:rsidR="00551707">
        <w:rPr>
          <w:noProof/>
        </w:rPr>
        <w:fldChar w:fldCharType="begin"/>
      </w:r>
      <w:r>
        <w:rPr>
          <w:noProof/>
        </w:rPr>
        <w:instrText xml:space="preserve"> PAGEREF _Toc315364903 \h </w:instrText>
      </w:r>
      <w:r w:rsidR="00551707">
        <w:rPr>
          <w:noProof/>
        </w:rPr>
      </w:r>
      <w:r w:rsidR="00551707">
        <w:rPr>
          <w:noProof/>
        </w:rPr>
        <w:fldChar w:fldCharType="separate"/>
      </w:r>
      <w:r>
        <w:rPr>
          <w:noProof/>
        </w:rPr>
        <w:t>53</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BoostedRegressionTree (BRT)</w:t>
      </w:r>
      <w:r>
        <w:rPr>
          <w:noProof/>
        </w:rPr>
        <w:tab/>
      </w:r>
      <w:r w:rsidR="00551707">
        <w:rPr>
          <w:noProof/>
        </w:rPr>
        <w:fldChar w:fldCharType="begin"/>
      </w:r>
      <w:r>
        <w:rPr>
          <w:noProof/>
        </w:rPr>
        <w:instrText xml:space="preserve"> PAGEREF _Toc315364904 \h </w:instrText>
      </w:r>
      <w:r w:rsidR="00551707">
        <w:rPr>
          <w:noProof/>
        </w:rPr>
      </w:r>
      <w:r w:rsidR="00551707">
        <w:rPr>
          <w:noProof/>
        </w:rPr>
        <w:fldChar w:fldCharType="separate"/>
      </w:r>
      <w:r>
        <w:rPr>
          <w:noProof/>
        </w:rPr>
        <w:t>53</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Maxent</w:t>
      </w:r>
      <w:r>
        <w:rPr>
          <w:noProof/>
        </w:rPr>
        <w:tab/>
      </w:r>
      <w:r w:rsidR="00551707">
        <w:rPr>
          <w:noProof/>
        </w:rPr>
        <w:fldChar w:fldCharType="begin"/>
      </w:r>
      <w:r>
        <w:rPr>
          <w:noProof/>
        </w:rPr>
        <w:instrText xml:space="preserve"> PAGEREF _Toc315364905 \h </w:instrText>
      </w:r>
      <w:r w:rsidR="00551707">
        <w:rPr>
          <w:noProof/>
        </w:rPr>
      </w:r>
      <w:r w:rsidR="00551707">
        <w:rPr>
          <w:noProof/>
        </w:rPr>
        <w:fldChar w:fldCharType="separate"/>
      </w:r>
      <w:r>
        <w:rPr>
          <w:noProof/>
        </w:rPr>
        <w:t>54</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Select and Test the Final Model</w:t>
      </w:r>
      <w:r>
        <w:rPr>
          <w:noProof/>
        </w:rPr>
        <w:tab/>
      </w:r>
      <w:r w:rsidR="00551707">
        <w:rPr>
          <w:noProof/>
        </w:rPr>
        <w:fldChar w:fldCharType="begin"/>
      </w:r>
      <w:r>
        <w:rPr>
          <w:noProof/>
        </w:rPr>
        <w:instrText xml:space="preserve"> PAGEREF _Toc315364906 \h </w:instrText>
      </w:r>
      <w:r w:rsidR="00551707">
        <w:rPr>
          <w:noProof/>
        </w:rPr>
      </w:r>
      <w:r w:rsidR="00551707">
        <w:rPr>
          <w:noProof/>
        </w:rPr>
        <w:fldChar w:fldCharType="separate"/>
      </w:r>
      <w:r>
        <w:rPr>
          <w:noProof/>
        </w:rPr>
        <w:t>54</w:t>
      </w:r>
      <w:r w:rsidR="0055170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Viewing Output</w:t>
      </w:r>
      <w:r>
        <w:rPr>
          <w:noProof/>
        </w:rPr>
        <w:tab/>
      </w:r>
      <w:r w:rsidR="00551707">
        <w:rPr>
          <w:noProof/>
        </w:rPr>
        <w:fldChar w:fldCharType="begin"/>
      </w:r>
      <w:r>
        <w:rPr>
          <w:noProof/>
        </w:rPr>
        <w:instrText xml:space="preserve"> PAGEREF _Toc315364907 \h </w:instrText>
      </w:r>
      <w:r w:rsidR="00551707">
        <w:rPr>
          <w:noProof/>
        </w:rPr>
      </w:r>
      <w:r w:rsidR="00551707">
        <w:rPr>
          <w:noProof/>
        </w:rPr>
        <w:fldChar w:fldCharType="separate"/>
      </w:r>
      <w:r>
        <w:rPr>
          <w:noProof/>
        </w:rPr>
        <w:t>56</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Spreadsheet</w:t>
      </w:r>
      <w:r>
        <w:rPr>
          <w:noProof/>
        </w:rPr>
        <w:tab/>
      </w:r>
      <w:r w:rsidR="00551707">
        <w:rPr>
          <w:noProof/>
        </w:rPr>
        <w:fldChar w:fldCharType="begin"/>
      </w:r>
      <w:r>
        <w:rPr>
          <w:noProof/>
        </w:rPr>
        <w:instrText xml:space="preserve"> PAGEREF _Toc315364908 \h </w:instrText>
      </w:r>
      <w:r w:rsidR="00551707">
        <w:rPr>
          <w:noProof/>
        </w:rPr>
      </w:r>
      <w:r w:rsidR="00551707">
        <w:rPr>
          <w:noProof/>
        </w:rPr>
        <w:fldChar w:fldCharType="separate"/>
      </w:r>
      <w:r>
        <w:rPr>
          <w:noProof/>
        </w:rPr>
        <w:t>56</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Model Output Viewer Cell</w:t>
      </w:r>
      <w:r>
        <w:rPr>
          <w:noProof/>
        </w:rPr>
        <w:tab/>
      </w:r>
      <w:r w:rsidR="00551707">
        <w:rPr>
          <w:noProof/>
        </w:rPr>
        <w:fldChar w:fldCharType="begin"/>
      </w:r>
      <w:r>
        <w:rPr>
          <w:noProof/>
        </w:rPr>
        <w:instrText xml:space="preserve"> PAGEREF _Toc315364909 \h </w:instrText>
      </w:r>
      <w:r w:rsidR="00551707">
        <w:rPr>
          <w:noProof/>
        </w:rPr>
      </w:r>
      <w:r w:rsidR="00551707">
        <w:rPr>
          <w:noProof/>
        </w:rPr>
        <w:fldChar w:fldCharType="separate"/>
      </w:r>
      <w:r>
        <w:rPr>
          <w:noProof/>
        </w:rPr>
        <w:t>57</w:t>
      </w:r>
      <w:r w:rsidR="0055170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Spatial Output Viewer Cell</w:t>
      </w:r>
      <w:r>
        <w:rPr>
          <w:noProof/>
        </w:rPr>
        <w:tab/>
      </w:r>
      <w:r w:rsidR="00551707">
        <w:rPr>
          <w:noProof/>
        </w:rPr>
        <w:fldChar w:fldCharType="begin"/>
      </w:r>
      <w:r>
        <w:rPr>
          <w:noProof/>
        </w:rPr>
        <w:instrText xml:space="preserve"> PAGEREF _Toc315364910 \h </w:instrText>
      </w:r>
      <w:r w:rsidR="00551707">
        <w:rPr>
          <w:noProof/>
        </w:rPr>
      </w:r>
      <w:r w:rsidR="00551707">
        <w:rPr>
          <w:noProof/>
        </w:rPr>
        <w:fldChar w:fldCharType="separate"/>
      </w:r>
      <w:r>
        <w:rPr>
          <w:noProof/>
        </w:rPr>
        <w:t>57</w:t>
      </w:r>
      <w:r w:rsidR="0055170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Glossary</w:t>
      </w:r>
      <w:r>
        <w:rPr>
          <w:noProof/>
        </w:rPr>
        <w:tab/>
      </w:r>
      <w:r w:rsidR="00551707">
        <w:rPr>
          <w:noProof/>
        </w:rPr>
        <w:fldChar w:fldCharType="begin"/>
      </w:r>
      <w:r>
        <w:rPr>
          <w:noProof/>
        </w:rPr>
        <w:instrText xml:space="preserve"> PAGEREF _Toc315364911 \h </w:instrText>
      </w:r>
      <w:r w:rsidR="00551707">
        <w:rPr>
          <w:noProof/>
        </w:rPr>
      </w:r>
      <w:r w:rsidR="00551707">
        <w:rPr>
          <w:noProof/>
        </w:rPr>
        <w:fldChar w:fldCharType="separate"/>
      </w:r>
      <w:r>
        <w:rPr>
          <w:noProof/>
        </w:rPr>
        <w:t>60</w:t>
      </w:r>
      <w:r w:rsidR="00551707">
        <w:rPr>
          <w:noProof/>
        </w:rPr>
        <w:fldChar w:fldCharType="end"/>
      </w:r>
    </w:p>
    <w:p w:rsidR="00CE6927" w:rsidRPr="00CE6927" w:rsidRDefault="0055170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4E4B3F" w:rsidRDefault="00551707">
      <w:pPr>
        <w:pStyle w:val="TableofFigures"/>
        <w:tabs>
          <w:tab w:val="left" w:pos="1100"/>
          <w:tab w:val="right" w:leader="dot" w:pos="10257"/>
        </w:tabs>
        <w:rPr>
          <w:rFonts w:asciiTheme="minorHAnsi" w:eastAsiaTheme="minorEastAsia" w:hAnsiTheme="minorHAnsi" w:cstheme="minorBidi"/>
          <w:noProof/>
          <w:sz w:val="22"/>
          <w:szCs w:val="22"/>
        </w:rPr>
      </w:pPr>
      <w:r w:rsidRPr="00551707">
        <w:rPr>
          <w:rFonts w:ascii="Univers 57 Condensed" w:hAnsi="Univers 57 Condensed"/>
        </w:rPr>
        <w:fldChar w:fldCharType="begin"/>
      </w:r>
      <w:r w:rsidR="00CE6927" w:rsidRPr="00CE6927">
        <w:instrText xml:space="preserve"> TOC \t "FigureCaption" \c </w:instrText>
      </w:r>
      <w:r w:rsidRPr="00551707">
        <w:rPr>
          <w:rFonts w:ascii="Univers 57 Condensed" w:hAnsi="Univers 57 Condensed"/>
        </w:rPr>
        <w:fldChar w:fldCharType="separate"/>
      </w:r>
      <w:r w:rsidR="004E4B3F" w:rsidRPr="002E3DE7">
        <w:rPr>
          <w:b/>
          <w:noProof/>
        </w:rPr>
        <w:t>Figure 1.</w:t>
      </w:r>
      <w:r w:rsidR="004E4B3F">
        <w:rPr>
          <w:rFonts w:asciiTheme="minorHAnsi" w:eastAsiaTheme="minorEastAsia" w:hAnsiTheme="minorHAnsi" w:cstheme="minorBidi"/>
          <w:noProof/>
          <w:sz w:val="22"/>
          <w:szCs w:val="22"/>
        </w:rPr>
        <w:tab/>
      </w:r>
      <w:r w:rsidR="004E4B3F">
        <w:rPr>
          <w:noProof/>
        </w:rPr>
        <w:t>The main VisTrails Builder Window of the VisTrails 2.0 program.</w:t>
      </w:r>
      <w:r w:rsidR="004E4B3F">
        <w:rPr>
          <w:noProof/>
        </w:rPr>
        <w:tab/>
      </w:r>
      <w:r>
        <w:rPr>
          <w:noProof/>
        </w:rPr>
        <w:fldChar w:fldCharType="begin"/>
      </w:r>
      <w:r w:rsidR="004E4B3F">
        <w:rPr>
          <w:noProof/>
        </w:rPr>
        <w:instrText xml:space="preserve"> PAGEREF _Toc315364912 \h </w:instrText>
      </w:r>
      <w:r>
        <w:rPr>
          <w:noProof/>
        </w:rPr>
      </w:r>
      <w:r>
        <w:rPr>
          <w:noProof/>
        </w:rPr>
        <w:fldChar w:fldCharType="separate"/>
      </w:r>
      <w:r w:rsidR="004E4B3F">
        <w:rPr>
          <w:noProof/>
        </w:rPr>
        <w:t>11</w:t>
      </w:r>
      <w:r>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lastRenderedPageBreak/>
        <w:t>Figure 2.</w:t>
      </w:r>
      <w:r>
        <w:rPr>
          <w:rFonts w:asciiTheme="minorHAnsi" w:eastAsiaTheme="minorEastAsia" w:hAnsiTheme="minorHAnsi" w:cstheme="minorBidi"/>
          <w:noProof/>
          <w:sz w:val="22"/>
          <w:szCs w:val="22"/>
        </w:rPr>
        <w:tab/>
      </w:r>
      <w:r>
        <w:rPr>
          <w:noProof/>
        </w:rPr>
        <w:t>The VisTrails Spreadsheet.</w:t>
      </w:r>
      <w:r>
        <w:rPr>
          <w:noProof/>
        </w:rPr>
        <w:tab/>
      </w:r>
      <w:r w:rsidR="00551707">
        <w:rPr>
          <w:noProof/>
        </w:rPr>
        <w:fldChar w:fldCharType="begin"/>
      </w:r>
      <w:r>
        <w:rPr>
          <w:noProof/>
        </w:rPr>
        <w:instrText xml:space="preserve"> PAGEREF _Toc315364913 \h </w:instrText>
      </w:r>
      <w:r w:rsidR="00551707">
        <w:rPr>
          <w:noProof/>
        </w:rPr>
      </w:r>
      <w:r w:rsidR="00551707">
        <w:rPr>
          <w:noProof/>
        </w:rPr>
        <w:fldChar w:fldCharType="separate"/>
      </w:r>
      <w:r>
        <w:rPr>
          <w:noProof/>
        </w:rPr>
        <w:t>15</w:t>
      </w:r>
      <w:r w:rsidR="0055170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3.</w:t>
      </w:r>
      <w:r>
        <w:rPr>
          <w:rFonts w:asciiTheme="minorHAnsi" w:eastAsiaTheme="minorEastAsia" w:hAnsiTheme="minorHAnsi" w:cstheme="minorBidi"/>
          <w:noProof/>
          <w:sz w:val="22"/>
          <w:szCs w:val="22"/>
        </w:rPr>
        <w:tab/>
      </w:r>
      <w:r>
        <w:rPr>
          <w:noProof/>
        </w:rPr>
        <w:t>VisTrails History View.</w:t>
      </w:r>
      <w:r>
        <w:rPr>
          <w:noProof/>
        </w:rPr>
        <w:tab/>
      </w:r>
      <w:r w:rsidR="00551707">
        <w:rPr>
          <w:noProof/>
        </w:rPr>
        <w:fldChar w:fldCharType="begin"/>
      </w:r>
      <w:r>
        <w:rPr>
          <w:noProof/>
        </w:rPr>
        <w:instrText xml:space="preserve"> PAGEREF _Toc315364914 \h </w:instrText>
      </w:r>
      <w:r w:rsidR="00551707">
        <w:rPr>
          <w:noProof/>
        </w:rPr>
      </w:r>
      <w:r w:rsidR="00551707">
        <w:rPr>
          <w:noProof/>
        </w:rPr>
        <w:fldChar w:fldCharType="separate"/>
      </w:r>
      <w:r>
        <w:rPr>
          <w:noProof/>
        </w:rPr>
        <w:t>16</w:t>
      </w:r>
      <w:r w:rsidR="0055170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4.</w:t>
      </w:r>
      <w:r>
        <w:rPr>
          <w:rFonts w:asciiTheme="minorHAnsi" w:eastAsiaTheme="minorEastAsia" w:hAnsiTheme="minorHAnsi" w:cstheme="minorBidi"/>
          <w:noProof/>
          <w:sz w:val="22"/>
          <w:szCs w:val="22"/>
        </w:rPr>
        <w:tab/>
      </w:r>
      <w:r>
        <w:rPr>
          <w:noProof/>
        </w:rPr>
        <w:t>VisTrails Parameter Exploration View.</w:t>
      </w:r>
      <w:r>
        <w:rPr>
          <w:noProof/>
        </w:rPr>
        <w:tab/>
      </w:r>
      <w:r w:rsidR="00551707">
        <w:rPr>
          <w:noProof/>
        </w:rPr>
        <w:fldChar w:fldCharType="begin"/>
      </w:r>
      <w:r>
        <w:rPr>
          <w:noProof/>
        </w:rPr>
        <w:instrText xml:space="preserve"> PAGEREF _Toc315364915 \h </w:instrText>
      </w:r>
      <w:r w:rsidR="00551707">
        <w:rPr>
          <w:noProof/>
        </w:rPr>
      </w:r>
      <w:r w:rsidR="00551707">
        <w:rPr>
          <w:noProof/>
        </w:rPr>
        <w:fldChar w:fldCharType="separate"/>
      </w:r>
      <w:r>
        <w:rPr>
          <w:noProof/>
        </w:rPr>
        <w:t>18</w:t>
      </w:r>
      <w:r w:rsidR="0055170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5.</w:t>
      </w:r>
      <w:r>
        <w:rPr>
          <w:rFonts w:asciiTheme="minorHAnsi" w:eastAsiaTheme="minorEastAsia" w:hAnsiTheme="minorHAnsi" w:cstheme="minorBidi"/>
          <w:noProof/>
          <w:sz w:val="22"/>
          <w:szCs w:val="22"/>
        </w:rPr>
        <w:tab/>
      </w:r>
      <w:r>
        <w:rPr>
          <w:noProof/>
        </w:rPr>
        <w:t>Stages in a typical SAHM workflow.</w:t>
      </w:r>
      <w:r>
        <w:rPr>
          <w:noProof/>
        </w:rPr>
        <w:tab/>
      </w:r>
      <w:r w:rsidR="00551707">
        <w:rPr>
          <w:noProof/>
        </w:rPr>
        <w:fldChar w:fldCharType="begin"/>
      </w:r>
      <w:r>
        <w:rPr>
          <w:noProof/>
        </w:rPr>
        <w:instrText xml:space="preserve"> PAGEREF _Toc315364916 \h </w:instrText>
      </w:r>
      <w:r w:rsidR="00551707">
        <w:rPr>
          <w:noProof/>
        </w:rPr>
      </w:r>
      <w:r w:rsidR="00551707">
        <w:rPr>
          <w:noProof/>
        </w:rPr>
        <w:fldChar w:fldCharType="separate"/>
      </w:r>
      <w:r>
        <w:rPr>
          <w:noProof/>
        </w:rPr>
        <w:t>21</w:t>
      </w:r>
      <w:r w:rsidR="0055170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6.</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551707">
        <w:rPr>
          <w:noProof/>
        </w:rPr>
        <w:fldChar w:fldCharType="begin"/>
      </w:r>
      <w:r>
        <w:rPr>
          <w:noProof/>
        </w:rPr>
        <w:instrText xml:space="preserve"> PAGEREF _Toc315364917 \h </w:instrText>
      </w:r>
      <w:r w:rsidR="00551707">
        <w:rPr>
          <w:noProof/>
        </w:rPr>
      </w:r>
      <w:r w:rsidR="00551707">
        <w:rPr>
          <w:noProof/>
        </w:rPr>
        <w:fldChar w:fldCharType="separate"/>
      </w:r>
      <w:r>
        <w:rPr>
          <w:noProof/>
        </w:rPr>
        <w:t>46</w:t>
      </w:r>
      <w:r w:rsidR="0055170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7.</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probababilities of occurrence are lower than the observed probabilities.  Spread error 1 indicates that predicted probabilities of occurrence are higher than than they should be .</w:t>
      </w:r>
      <w:r>
        <w:rPr>
          <w:noProof/>
        </w:rPr>
        <w:tab/>
      </w:r>
      <w:r w:rsidR="00551707">
        <w:rPr>
          <w:noProof/>
        </w:rPr>
        <w:fldChar w:fldCharType="begin"/>
      </w:r>
      <w:r>
        <w:rPr>
          <w:noProof/>
        </w:rPr>
        <w:instrText xml:space="preserve"> PAGEREF _Toc315364918 \h </w:instrText>
      </w:r>
      <w:r w:rsidR="00551707">
        <w:rPr>
          <w:noProof/>
        </w:rPr>
      </w:r>
      <w:r w:rsidR="00551707">
        <w:rPr>
          <w:noProof/>
        </w:rPr>
        <w:fldChar w:fldCharType="separate"/>
      </w:r>
      <w:r>
        <w:rPr>
          <w:noProof/>
        </w:rPr>
        <w:t>47</w:t>
      </w:r>
      <w:r w:rsidR="0055170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8.</w:t>
      </w:r>
      <w:r>
        <w:rPr>
          <w:rFonts w:asciiTheme="minorHAnsi" w:eastAsiaTheme="minorEastAsia" w:hAnsiTheme="minorHAnsi" w:cstheme="minorBidi"/>
          <w:noProof/>
          <w:sz w:val="22"/>
          <w:szCs w:val="22"/>
        </w:rPr>
        <w:tab/>
      </w:r>
      <w:r>
        <w:rPr>
          <w:noProof/>
        </w:rPr>
        <w:t>Confusion matricies for a data with no evaluation split and with a test\training split.  A good model fit will have relatively high percentages in the red bars indicating that the predicted presence and predicted absence of observations agree well with the observed values of presence and absence and thus the model has good discrimination.  Large discrepancies between the training and evaluation data in this plot could indicate model overfitting.</w:t>
      </w:r>
      <w:r>
        <w:rPr>
          <w:noProof/>
        </w:rPr>
        <w:tab/>
      </w:r>
      <w:r w:rsidR="00551707">
        <w:rPr>
          <w:noProof/>
        </w:rPr>
        <w:fldChar w:fldCharType="begin"/>
      </w:r>
      <w:r>
        <w:rPr>
          <w:noProof/>
        </w:rPr>
        <w:instrText xml:space="preserve"> PAGEREF _Toc315364919 \h </w:instrText>
      </w:r>
      <w:r w:rsidR="00551707">
        <w:rPr>
          <w:noProof/>
        </w:rPr>
      </w:r>
      <w:r w:rsidR="00551707">
        <w:rPr>
          <w:noProof/>
        </w:rPr>
        <w:fldChar w:fldCharType="separate"/>
      </w:r>
      <w:r>
        <w:rPr>
          <w:noProof/>
        </w:rPr>
        <w:t>49</w:t>
      </w:r>
      <w:r w:rsidR="00551707">
        <w:rPr>
          <w:noProof/>
        </w:rPr>
        <w:fldChar w:fldCharType="end"/>
      </w:r>
    </w:p>
    <w:p w:rsidR="00CE6927" w:rsidRPr="00CE6927" w:rsidRDefault="0055170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4E4B3F" w:rsidRDefault="00551707">
      <w:pPr>
        <w:pStyle w:val="TableofFigures"/>
        <w:tabs>
          <w:tab w:val="left" w:pos="1100"/>
          <w:tab w:val="right" w:leader="dot" w:pos="10257"/>
        </w:tabs>
        <w:rPr>
          <w:rFonts w:asciiTheme="minorHAnsi" w:eastAsiaTheme="minorEastAsia" w:hAnsiTheme="minorHAnsi" w:cstheme="minorBidi"/>
          <w:noProof/>
          <w:sz w:val="22"/>
          <w:szCs w:val="22"/>
        </w:rPr>
      </w:pPr>
      <w:r w:rsidRPr="00551707">
        <w:fldChar w:fldCharType="begin"/>
      </w:r>
      <w:r w:rsidR="00CE6927" w:rsidRPr="00CE6927">
        <w:instrText xml:space="preserve"> TOC \t "TableTitle" \c </w:instrText>
      </w:r>
      <w:r w:rsidRPr="00551707">
        <w:fldChar w:fldCharType="separate"/>
      </w:r>
      <w:r w:rsidR="004E4B3F" w:rsidRPr="00AC0723">
        <w:rPr>
          <w:b/>
          <w:noProof/>
        </w:rPr>
        <w:t>Table 1.</w:t>
      </w:r>
      <w:r w:rsidR="004E4B3F">
        <w:rPr>
          <w:rFonts w:asciiTheme="minorHAnsi" w:eastAsiaTheme="minorEastAsia" w:hAnsiTheme="minorHAnsi" w:cstheme="minorBidi"/>
          <w:noProof/>
          <w:sz w:val="22"/>
          <w:szCs w:val="22"/>
        </w:rPr>
        <w:tab/>
      </w:r>
      <w:r w:rsidR="004E4B3F">
        <w:rPr>
          <w:noProof/>
        </w:rPr>
        <w:t>Module execution color interpretation.</w:t>
      </w:r>
      <w:r w:rsidR="004E4B3F">
        <w:rPr>
          <w:noProof/>
        </w:rPr>
        <w:tab/>
      </w:r>
      <w:r>
        <w:rPr>
          <w:noProof/>
        </w:rPr>
        <w:fldChar w:fldCharType="begin"/>
      </w:r>
      <w:r w:rsidR="004E4B3F">
        <w:rPr>
          <w:noProof/>
        </w:rPr>
        <w:instrText xml:space="preserve"> PAGEREF _Toc315364922 \h </w:instrText>
      </w:r>
      <w:r>
        <w:rPr>
          <w:noProof/>
        </w:rPr>
      </w:r>
      <w:r>
        <w:rPr>
          <w:noProof/>
        </w:rPr>
        <w:fldChar w:fldCharType="separate"/>
      </w:r>
      <w:r w:rsidR="004E4B3F">
        <w:rPr>
          <w:noProof/>
        </w:rPr>
        <w:t>13</w:t>
      </w:r>
      <w:r>
        <w:rPr>
          <w:noProof/>
        </w:rPr>
        <w:fldChar w:fldCharType="end"/>
      </w:r>
    </w:p>
    <w:p w:rsidR="00462C08" w:rsidRDefault="0055170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 xml:space="preserve">Marian Talbert, </w:t>
      </w:r>
      <w:r w:rsidR="00FD3DC1">
        <w:t xml:space="preserve">Drew </w:t>
      </w:r>
      <w:proofErr w:type="spellStart"/>
      <w:r w:rsidR="00FD3DC1">
        <w:t>Ignizio</w:t>
      </w:r>
      <w:proofErr w:type="spellEnd"/>
    </w:p>
    <w:p w:rsidR="003C63C2" w:rsidRPr="00CE6927" w:rsidRDefault="00307BA8" w:rsidP="00CE6927">
      <w:pPr>
        <w:pStyle w:val="Heading1"/>
      </w:pPr>
      <w:bookmarkStart w:id="3" w:name="_Toc31536486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 xml:space="preserve">The four main advantages to using the combined </w:t>
      </w:r>
      <w:proofErr w:type="spellStart"/>
      <w:r w:rsidR="00D64CE8">
        <w:t>VisTrail</w:t>
      </w:r>
      <w:proofErr w:type="spellEnd"/>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to create </w:t>
      </w:r>
      <w:proofErr w:type="spellStart"/>
      <w:r w:rsidR="00797B09">
        <w:t>cheatgrass</w:t>
      </w:r>
      <w:proofErr w:type="spellEnd"/>
      <w:r w:rsidR="00797B09">
        <w:t xml:space="preserve">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4" w:name="_Toc315364869"/>
      <w:r w:rsidRPr="00A26DD6">
        <w:lastRenderedPageBreak/>
        <w:t>Install</w:t>
      </w:r>
      <w:r w:rsidR="00CE6927">
        <w:t>ation of</w:t>
      </w:r>
      <w:r w:rsidRPr="00A26DD6">
        <w:t xml:space="preserve"> SAHM and VisTrails</w:t>
      </w:r>
      <w:bookmarkEnd w:id="4"/>
      <w:r w:rsidRPr="00A26DD6">
        <w:t xml:space="preserve"> </w:t>
      </w:r>
    </w:p>
    <w:p w:rsidR="008F799C" w:rsidRDefault="004E694E" w:rsidP="007B7922">
      <w:pPr>
        <w:pStyle w:val="Heading2"/>
      </w:pPr>
      <w:bookmarkStart w:id="5" w:name="_Toc315364870"/>
      <w:r>
        <w:rPr>
          <w:kern w:val="32"/>
        </w:rPr>
        <w:t>Windows I</w:t>
      </w:r>
      <w:r w:rsidR="008F799C" w:rsidRPr="008F799C">
        <w:rPr>
          <w:kern w:val="32"/>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VisTrails</w:t>
      </w:r>
      <w:r>
        <w:rPr>
          <w:rStyle w:val="Strong"/>
        </w:rPr>
        <w:t>.</w:t>
      </w:r>
    </w:p>
    <w:p w:rsidR="00F020ED" w:rsidRDefault="00CE6927" w:rsidP="00F020ED">
      <w:pPr>
        <w:pStyle w:val="BodyNoIndent"/>
      </w:pPr>
      <w:r>
        <w:rPr>
          <w:rStyle w:val="BodyTextChar"/>
        </w:rPr>
        <w:t>Ready to install executables are</w:t>
      </w:r>
      <w:r w:rsidR="008F799C" w:rsidRPr="00CE6927">
        <w:rPr>
          <w:rStyle w:val="BodyTextChar"/>
        </w:rPr>
        <w:t xml:space="preserve"> available from </w:t>
      </w:r>
      <w:hyperlink r:id="rId15" w:history="1">
        <w:r w:rsidR="008F799C" w:rsidRPr="00CE6927">
          <w:rPr>
            <w:rStyle w:val="BodyTextChar"/>
          </w:rPr>
          <w:t>http://www.vistrails.org/index.php/Downloads</w:t>
        </w:r>
      </w:hyperlink>
      <w:r w:rsidR="008F799C">
        <w:t xml:space="preserve">.  Choose </w:t>
      </w:r>
      <w:r w:rsidR="00F020ED">
        <w:t xml:space="preserve">and install </w:t>
      </w:r>
      <w:r w:rsidR="008F799C">
        <w:t xml:space="preserve">the </w:t>
      </w:r>
      <w:r w:rsidR="006D7CD1">
        <w:t>most current release</w:t>
      </w:r>
      <w:r w:rsidR="00BB2036">
        <w:t xml:space="preserve"> which is currently 2.</w:t>
      </w:r>
      <w:r w:rsidR="00F020ED">
        <w:t xml:space="preserve">0.1 which is available in both 32 and 64 bit. </w:t>
      </w:r>
    </w:p>
    <w:p w:rsidR="007403B1" w:rsidRPr="00CE6E5E" w:rsidRDefault="00CE6E5E" w:rsidP="00CE6E5E">
      <w:pPr>
        <w:pStyle w:val="ListNumber"/>
        <w:rPr>
          <w:rStyle w:val="Strong"/>
        </w:rPr>
      </w:pPr>
      <w:r w:rsidRPr="00CE6E5E">
        <w:rPr>
          <w:rStyle w:val="Strong"/>
        </w:rPr>
        <w:t>D</w:t>
      </w:r>
      <w:r w:rsidR="008F799C" w:rsidRPr="00CE6E5E">
        <w:rPr>
          <w:rStyle w:val="Strong"/>
        </w:rPr>
        <w:t xml:space="preserve">ownload </w:t>
      </w:r>
      <w:r w:rsidRPr="00CE6E5E">
        <w:rPr>
          <w:rStyle w:val="Strong"/>
        </w:rPr>
        <w:t xml:space="preserve">and install </w:t>
      </w:r>
      <w:r w:rsidR="008F799C" w:rsidRPr="00CE6E5E">
        <w:rPr>
          <w:rStyle w:val="Strong"/>
        </w:rPr>
        <w:t>the SAHM package</w:t>
      </w:r>
      <w:r w:rsidR="00646CBC">
        <w:rPr>
          <w:rStyle w:val="Strong"/>
        </w:rPr>
        <w:t xml:space="preserve"> and Tutorial Data</w:t>
      </w:r>
      <w:r w:rsidR="007403B1" w:rsidRPr="00CE6E5E">
        <w:rPr>
          <w:rStyle w:val="Strong"/>
        </w:rPr>
        <w:t>.</w:t>
      </w:r>
    </w:p>
    <w:p w:rsidR="0050793F" w:rsidRDefault="007403B1" w:rsidP="007403B1">
      <w:pPr>
        <w:pStyle w:val="BodyText"/>
        <w:ind w:firstLine="0"/>
      </w:pPr>
      <w:r>
        <w:t>This is available from</w:t>
      </w:r>
      <w:r w:rsidR="008F799C">
        <w:t xml:space="preserve"> </w:t>
      </w:r>
      <w:r w:rsidR="00646CBC" w:rsidRPr="00646CBC">
        <w:rPr>
          <w:rStyle w:val="Hyperlink"/>
        </w:rPr>
        <w:t>https://my.usgs.gov/catalog/RAM/SAHM</w:t>
      </w:r>
      <w:r w:rsidR="008F799C" w:rsidRPr="00CE6E5E">
        <w:rPr>
          <w:rStyle w:val="EmphasisUC"/>
        </w:rPr>
        <w:t>.</w:t>
      </w:r>
      <w:r w:rsidR="008F799C">
        <w:t xml:space="preserve">  Unzip this into the </w:t>
      </w:r>
      <w:r w:rsidR="00B16E6A">
        <w:t>VisTrails packages directory</w:t>
      </w:r>
      <w:r w:rsidR="00646CBC">
        <w:t xml:space="preserve"> which in my case was:</w:t>
      </w:r>
      <w:r w:rsidR="00B16E6A">
        <w:t xml:space="preserve"> </w:t>
      </w:r>
      <w:r w:rsidR="00B16E6A" w:rsidRPr="00CE6E5E">
        <w:rPr>
          <w:rStyle w:val="EmphasisUC"/>
        </w:rPr>
        <w:t>C:\VisTrails\vistrails\packages</w:t>
      </w:r>
      <w:r w:rsidR="0050793F">
        <w:t xml:space="preserve">. </w:t>
      </w:r>
      <w:r w:rsidR="00F020ED">
        <w:t xml:space="preserve">  Make sure that in unzipping the folder it doesn't get placed in an extra parent folder.</w:t>
      </w: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50793F" w:rsidRDefault="00B16E6A" w:rsidP="0050793F">
      <w:pPr>
        <w:pStyle w:val="BodyText"/>
        <w:ind w:firstLine="0"/>
      </w:pPr>
      <w:r>
        <w:t xml:space="preserve">R is available from </w:t>
      </w:r>
      <w:hyperlink r:id="rId16" w:history="1">
        <w:r w:rsidRPr="00CE6E5E">
          <w:rPr>
            <w:rStyle w:val="EmphasisUC"/>
          </w:rPr>
          <w:t>http://www.r-project.org/</w:t>
        </w:r>
      </w:hyperlink>
      <w:r w:rsidRPr="00CE6E5E">
        <w:rPr>
          <w:rStyle w:val="EmphasisUC"/>
        </w:rPr>
        <w:t>.</w:t>
      </w:r>
      <w:r>
        <w:t xml:space="preserve">  </w:t>
      </w:r>
      <w:r w:rsidR="00F020ED">
        <w:t xml:space="preserve">Our code has </w:t>
      </w:r>
      <w:r>
        <w:t xml:space="preserve">only </w:t>
      </w:r>
      <w:r w:rsidR="00F020ED">
        <w:t>been tested</w:t>
      </w:r>
      <w:r>
        <w:t xml:space="preserve"> with </w:t>
      </w:r>
      <w:r w:rsidR="00F020ED">
        <w:t xml:space="preserve">R </w:t>
      </w:r>
      <w:r w:rsidR="00FA7AC7">
        <w:t>version 2.14.0 for Windows</w:t>
      </w:r>
      <w:r w:rsidR="00F020ED">
        <w:t xml:space="preserve"> but other versions will likely work</w:t>
      </w:r>
      <w:r w:rsidR="00FA7AC7">
        <w:t>.  All required libraries will be programmatically downloaded and installed assuming you have internet connectivity at the time</w:t>
      </w:r>
      <w:r w:rsidR="0050793F">
        <w:t xml:space="preserve"> you first run an R module</w:t>
      </w:r>
      <w:r w:rsidR="00967336">
        <w:t xml:space="preserve"> a</w:t>
      </w:r>
      <w:r w:rsidR="0068051F">
        <w:t>ssuming you have</w:t>
      </w:r>
      <w:r w:rsidR="00967336">
        <w:t xml:space="preserve"> write permission </w:t>
      </w:r>
      <w:r w:rsidR="0068051F">
        <w:t>to</w:t>
      </w:r>
      <w:r w:rsidR="00967336">
        <w:t xml:space="preserve"> the directory where R is installed</w:t>
      </w:r>
      <w:r w:rsidR="00FA7AC7">
        <w:t xml:space="preserve">.  </w:t>
      </w:r>
      <w:r w:rsidR="0068051F">
        <w:t xml:space="preserve">Note that if you have R installed in the default C:\Programs folder you might not have write permissions to this directory.  </w:t>
      </w:r>
      <w:r w:rsidR="00FA1DDC">
        <w:t>T</w:t>
      </w:r>
      <w:r w:rsidR="00FA1DDC" w:rsidRPr="00FA1DDC">
        <w:t xml:space="preserve">he following libraries are loaded </w:t>
      </w:r>
      <w:r w:rsidR="0016341B">
        <w:t>are used</w:t>
      </w:r>
      <w:r w:rsidR="00415180">
        <w:t>:</w:t>
      </w:r>
      <w:r w:rsidR="00FA1DDC" w:rsidRPr="00FA1DDC">
        <w:t xml:space="preserve"> </w:t>
      </w:r>
      <w:r w:rsidR="00F31372" w:rsidRPr="00FA1DDC">
        <w:t>ade4</w:t>
      </w:r>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w:t>
      </w:r>
      <w:proofErr w:type="spellStart"/>
      <w:r w:rsidR="00F31372">
        <w:t>rgdal</w:t>
      </w:r>
      <w:proofErr w:type="spellEnd"/>
      <w:r w:rsidR="00F31372">
        <w:t>,</w:t>
      </w:r>
      <w:r w:rsidR="00072A02">
        <w:t xml:space="preserve"> ROCR,</w:t>
      </w:r>
      <w:r w:rsidR="00F31372">
        <w:t xml:space="preserve"> sp, </w:t>
      </w:r>
      <w:proofErr w:type="spellStart"/>
      <w:r w:rsidR="00F31372">
        <w:t>spatstat</w:t>
      </w:r>
      <w:proofErr w:type="spellEnd"/>
      <w:r w:rsidR="00F31372">
        <w:t xml:space="preserve">, </w:t>
      </w:r>
      <w:r w:rsidR="00F31372" w:rsidRPr="00FA1DDC">
        <w:t xml:space="preserve">survival, tcltk2, </w:t>
      </w:r>
      <w:r w:rsidR="00F31372">
        <w:t xml:space="preserve">and </w:t>
      </w:r>
      <w:r w:rsidR="00F31372" w:rsidRPr="00FA1DDC">
        <w:t>tools</w:t>
      </w:r>
      <w:r w:rsidR="00FA1DDC">
        <w:t>.</w:t>
      </w: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lastRenderedPageBreak/>
        <w:t xml:space="preserve">The Maxent package is available for download from: </w:t>
      </w:r>
      <w:hyperlink r:id="rId17"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t>Configure</w:t>
      </w:r>
      <w:r w:rsidR="00CE6E5E" w:rsidRPr="00CE6E5E">
        <w:rPr>
          <w:rStyle w:val="Strong"/>
        </w:rPr>
        <w:t xml:space="preserve"> the SAHM package to point to</w:t>
      </w:r>
      <w:r w:rsidR="00646CBC">
        <w:rPr>
          <w:rStyle w:val="Strong"/>
        </w:rPr>
        <w:t xml:space="preserve"> where the R and Maxent applications </w:t>
      </w:r>
      <w:r w:rsidRPr="00CE6E5E">
        <w:rPr>
          <w:rStyle w:val="Strong"/>
        </w:rPr>
        <w:t>are installed.</w:t>
      </w:r>
    </w:p>
    <w:p w:rsidR="00FA1DDC" w:rsidRDefault="00FA7AC7" w:rsidP="00646CBC">
      <w:pPr>
        <w:pStyle w:val="FigureCaption"/>
        <w:rPr>
          <w:noProof/>
        </w:rPr>
      </w:pPr>
      <w:r>
        <w:t xml:space="preserve">To do this open the VisTrails application </w:t>
      </w:r>
      <w:r w:rsidR="00FA1DDC">
        <w:t xml:space="preserve">and select </w:t>
      </w:r>
      <w:r w:rsidR="00FA1DDC" w:rsidRPr="00CE6E5E">
        <w:rPr>
          <w:rStyle w:val="EmphasisUC"/>
        </w:rPr>
        <w:t>Edit -&gt; Preferences -&gt; 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  </w:t>
      </w:r>
    </w:p>
    <w:p w:rsidR="00561AC5" w:rsidRPr="00561AC5" w:rsidRDefault="00561AC5" w:rsidP="00561AC5">
      <w:pPr>
        <w:pStyle w:val="BodyText"/>
      </w:pPr>
      <w:r>
        <w:rPr>
          <w:noProof/>
        </w:rPr>
        <w:drawing>
          <wp:inline distT="0" distB="0" distL="0" distR="0">
            <wp:extent cx="4276725" cy="2819703"/>
            <wp:effectExtent l="19050" t="0" r="9525" b="0"/>
            <wp:docPr id="14" name="Picture 1" descr="C:\temp\2\SNAGHTML2f7e8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2\SNAGHTML2f7e8204.PNG"/>
                    <pic:cNvPicPr>
                      <a:picLocks noChangeAspect="1" noChangeArrowheads="1"/>
                    </pic:cNvPicPr>
                  </pic:nvPicPr>
                  <pic:blipFill>
                    <a:blip r:embed="rId18" cstate="print"/>
                    <a:srcRect/>
                    <a:stretch>
                      <a:fillRect/>
                    </a:stretch>
                  </pic:blipFill>
                  <pic:spPr bwMode="auto">
                    <a:xfrm>
                      <a:off x="0" y="0"/>
                      <a:ext cx="4280828" cy="2822408"/>
                    </a:xfrm>
                    <a:prstGeom prst="rect">
                      <a:avLst/>
                    </a:prstGeom>
                    <a:noFill/>
                    <a:ln w="9525">
                      <a:noFill/>
                      <a:miter lim="800000"/>
                      <a:headEnd/>
                      <a:tailEnd/>
                    </a:ln>
                  </pic:spPr>
                </pic:pic>
              </a:graphicData>
            </a:graphic>
          </wp:inline>
        </w:drawing>
      </w:r>
    </w:p>
    <w:p w:rsidR="00646CBC" w:rsidRDefault="00FA1DDC" w:rsidP="00E33D3A">
      <w:pPr>
        <w:pStyle w:val="BodyText"/>
      </w:pPr>
      <w:r>
        <w:t>Click Configure.</w:t>
      </w:r>
    </w:p>
    <w:p w:rsidR="00FA1DDC" w:rsidRDefault="00561AC5" w:rsidP="00E33D3A">
      <w:pPr>
        <w:pStyle w:val="BodyText"/>
      </w:pPr>
      <w:r>
        <w:rPr>
          <w:noProof/>
        </w:rPr>
        <w:lastRenderedPageBreak/>
        <w:drawing>
          <wp:inline distT="0" distB="0" distL="0" distR="0">
            <wp:extent cx="4276725" cy="2801992"/>
            <wp:effectExtent l="19050" t="0" r="9525" b="0"/>
            <wp:docPr id="16" name="Picture 10" descr="C:\temp\2\SNAGHTML2f82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2\SNAGHTML2f829314.PNG"/>
                    <pic:cNvPicPr>
                      <a:picLocks noChangeAspect="1" noChangeArrowheads="1"/>
                    </pic:cNvPicPr>
                  </pic:nvPicPr>
                  <pic:blipFill>
                    <a:blip r:embed="rId19" cstate="print"/>
                    <a:srcRect/>
                    <a:stretch>
                      <a:fillRect/>
                    </a:stretch>
                  </pic:blipFill>
                  <pic:spPr bwMode="auto">
                    <a:xfrm>
                      <a:off x="0" y="0"/>
                      <a:ext cx="4276725" cy="2801992"/>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636945" w:rsidRDefault="00636945" w:rsidP="00636945">
      <w:pPr>
        <w:pStyle w:val="ListParagraph"/>
      </w:pPr>
      <w:proofErr w:type="spellStart"/>
      <w:r w:rsidRPr="00636945">
        <w:rPr>
          <w:rStyle w:val="Strong"/>
        </w:rPr>
        <w:t>r_path</w:t>
      </w:r>
      <w:proofErr w:type="spellEnd"/>
      <w:r w:rsidRPr="00636945">
        <w:rPr>
          <w:rStyle w:val="Strong"/>
        </w:rPr>
        <w:tab/>
      </w:r>
      <w:r>
        <w:rPr>
          <w:rStyle w:val="EmphasisUC"/>
        </w:rPr>
        <w:tab/>
        <w:t>=</w:t>
      </w:r>
      <w:r>
        <w:rPr>
          <w:rStyle w:val="EmphasisUC"/>
        </w:rPr>
        <w:tab/>
      </w:r>
      <w:r w:rsidRPr="0050793F">
        <w:t>C:\Program Files\R\R-2.1</w:t>
      </w:r>
      <w:r>
        <w:t>4</w:t>
      </w:r>
      <w:r w:rsidRPr="0050793F">
        <w:t>.</w:t>
      </w:r>
      <w:r>
        <w:t>0</w:t>
      </w:r>
      <w:r w:rsidRPr="0050793F">
        <w:t>\bin</w:t>
      </w:r>
    </w:p>
    <w:p w:rsidR="00636945" w:rsidRDefault="00636945" w:rsidP="00636945">
      <w:pPr>
        <w:pStyle w:val="BodyText"/>
        <w:spacing w:line="240" w:lineRule="auto"/>
      </w:pPr>
      <w:r>
        <w:rPr>
          <w:rStyle w:val="EmphasisUC"/>
        </w:rPr>
        <w:tab/>
      </w:r>
      <w:r>
        <w:rPr>
          <w:rStyle w:val="EmphasisUC"/>
        </w:rPr>
        <w:tab/>
      </w:r>
      <w:r>
        <w:rPr>
          <w:rStyle w:val="EmphasisUC"/>
        </w:rPr>
        <w:tab/>
      </w:r>
      <w:proofErr w:type="gramStart"/>
      <w:r>
        <w:t>note</w:t>
      </w:r>
      <w:proofErr w:type="gramEnd"/>
      <w:r>
        <w:t>: this is the bin folder within your R installation</w:t>
      </w:r>
    </w:p>
    <w:p w:rsidR="00636945" w:rsidRDefault="00636945" w:rsidP="00636945">
      <w:pPr>
        <w:pStyle w:val="BodyText"/>
        <w:spacing w:line="240" w:lineRule="auto"/>
      </w:pPr>
      <w:proofErr w:type="spellStart"/>
      <w:r w:rsidRPr="00636945">
        <w:rPr>
          <w:rStyle w:val="Strong"/>
        </w:rPr>
        <w:t>maxent_path</w:t>
      </w:r>
      <w:proofErr w:type="spellEnd"/>
      <w:r>
        <w:tab/>
        <w:t>=</w:t>
      </w:r>
      <w:r>
        <w:tab/>
        <w:t>C:\Maxent</w:t>
      </w:r>
    </w:p>
    <w:p w:rsidR="00F87535" w:rsidRDefault="00636945" w:rsidP="00636945">
      <w:pPr>
        <w:pStyle w:val="ListParagraph"/>
      </w:pPr>
      <w:r>
        <w:tab/>
      </w:r>
      <w:r>
        <w:tab/>
      </w:r>
      <w:r>
        <w:tab/>
      </w:r>
      <w:proofErr w:type="gramStart"/>
      <w:r>
        <w:t>note</w:t>
      </w:r>
      <w:proofErr w:type="gramEnd"/>
      <w:r>
        <w:t>: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proofErr w:type="gramStart"/>
      <w:r>
        <w:rPr>
          <w:rStyle w:val="BodyTextChar"/>
        </w:rPr>
        <w:t>should</w:t>
      </w:r>
      <w:proofErr w:type="gramEnd"/>
      <w:r>
        <w:rPr>
          <w:rStyle w:val="BodyTextChar"/>
        </w:rPr>
        <w:t xml:space="preserve">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6" w:name="_Toc315364871"/>
      <w:r w:rsidRPr="00636945">
        <w:t xml:space="preserve">VisTrails </w:t>
      </w:r>
      <w:r w:rsidR="000C6417" w:rsidRPr="00636945">
        <w:t>Primer</w:t>
      </w:r>
      <w:bookmarkEnd w:id="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0" w:history="1">
        <w:r w:rsidRPr="00636945">
          <w:rPr>
            <w:rStyle w:val="Hyperlink"/>
          </w:rPr>
          <w:t>http://www.vistrails.org/usersguide/VisTrails_Documentation/VisTrails_Documentation.html</w:t>
        </w:r>
      </w:hyperlink>
      <w:r>
        <w:t xml:space="preserve">  </w:t>
      </w:r>
      <w:proofErr w:type="gramStart"/>
      <w:r>
        <w:t>This</w:t>
      </w:r>
      <w:proofErr w:type="gramEnd"/>
      <w:r>
        <w:t xml:space="preserve"> section is meant as a quick introduction to the highlights of VisTrails.</w:t>
      </w:r>
    </w:p>
    <w:p w:rsidR="000C6417" w:rsidRDefault="00AA4324" w:rsidP="00A74D3B">
      <w:pPr>
        <w:pStyle w:val="BodyNoIndent"/>
      </w:pPr>
      <w:r>
        <w:rPr>
          <w:noProof/>
        </w:rPr>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7" w:name="_Toc315364912"/>
      <w:r>
        <w:t>The main VisTrails Builder Window of the VisTrails 2.0 program.</w:t>
      </w:r>
      <w:bookmarkEnd w:id="7"/>
    </w:p>
    <w:p w:rsidR="00873A23" w:rsidRDefault="00873A23" w:rsidP="00873A23"/>
    <w:p w:rsidR="00D57F06" w:rsidRDefault="00D57F06" w:rsidP="00873A23"/>
    <w:p w:rsidR="00D57F06" w:rsidRDefault="00D57F06" w:rsidP="007B7922">
      <w:pPr>
        <w:pStyle w:val="Heading2"/>
      </w:pPr>
      <w:bookmarkStart w:id="8" w:name="_Toc315364872"/>
      <w:r>
        <w:lastRenderedPageBreak/>
        <w:t>Creating and Editing Workflows</w:t>
      </w:r>
      <w:bookmarkEnd w:id="8"/>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 as well as a complete history </w:t>
      </w:r>
      <w:r w:rsidR="00594A0F">
        <w:t>(provenance) of all changes and parameters used can be saved to a VisTrails (.</w:t>
      </w:r>
      <w:proofErr w:type="spellStart"/>
      <w:r w:rsidR="00594A0F">
        <w:t>vt</w:t>
      </w:r>
      <w:proofErr w:type="spellEnd"/>
      <w:r w:rsidR="00594A0F">
        <w:t xml:space="preserve">) file.  The Available Module </w:t>
      </w:r>
      <w:proofErr w:type="gramStart"/>
      <w:r w:rsidR="00594A0F">
        <w:t>are</w:t>
      </w:r>
      <w:proofErr w:type="gramEnd"/>
      <w:r w:rsidR="00594A0F">
        <w:t xml:space="preserv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9" w:name="_Toc315364873"/>
      <w:r>
        <w:t>Executing Workflows</w:t>
      </w:r>
      <w:bookmarkEnd w:id="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0" w:name="_Toc315364922"/>
      <w:r>
        <w:t>Module execution color interpretation</w:t>
      </w:r>
      <w:r w:rsidR="00D57F06">
        <w:t>.</w:t>
      </w:r>
      <w:bookmarkEnd w:id="10"/>
      <w:r w:rsidR="00D57F06">
        <w:t xml:space="preserve"> </w:t>
      </w:r>
    </w:p>
    <w:tbl>
      <w:tblPr>
        <w:tblW w:w="0" w:type="auto"/>
        <w:tblBorders>
          <w:top w:val="single" w:sz="4" w:space="0" w:color="auto"/>
          <w:bottom w:val="single" w:sz="4" w:space="0" w:color="auto"/>
        </w:tblBorders>
        <w:tblLook w:val="01E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2"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3"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4"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5"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1" w:name="_Toc315364874"/>
      <w:r>
        <w:t>Viewing Output</w:t>
      </w:r>
      <w:r w:rsidR="00636945">
        <w:t xml:space="preserve"> in the Spreadsheet</w:t>
      </w:r>
      <w:bookmarkEnd w:id="1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2" w:name="_Toc315364913"/>
      <w:r>
        <w:t>The VisTrails Spreadsheet.</w:t>
      </w:r>
      <w:bookmarkEnd w:id="1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7B7922">
      <w:pPr>
        <w:pStyle w:val="Heading2"/>
      </w:pPr>
      <w:bookmarkStart w:id="13" w:name="_Toc315364875"/>
      <w:r>
        <w:t>Workflow History Tree View</w:t>
      </w:r>
      <w:bookmarkEnd w:id="1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4" w:name="_Toc315364914"/>
      <w:r>
        <w:t>VisTrails History View.</w:t>
      </w:r>
      <w:bookmarkEnd w:id="14"/>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5" w:name="_Toc315364876"/>
      <w:r>
        <w:t>Parameter Exploration</w:t>
      </w:r>
      <w:bookmarkEnd w:id="1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6" w:name="_Toc315364915"/>
      <w:r>
        <w:t>VisTrails Parameter Exploration View.</w:t>
      </w:r>
      <w:bookmarkEnd w:id="16"/>
    </w:p>
    <w:p w:rsidR="00166543" w:rsidRPr="00D57F06" w:rsidRDefault="00166543" w:rsidP="00166543">
      <w:pPr>
        <w:pStyle w:val="BodyNoIndent"/>
      </w:pPr>
    </w:p>
    <w:p w:rsidR="002D6BD5" w:rsidRDefault="002D6BD5" w:rsidP="00636945">
      <w:pPr>
        <w:pStyle w:val="Heading1"/>
      </w:pPr>
      <w:bookmarkStart w:id="17" w:name="_Toc315364877"/>
      <w:r w:rsidRPr="002D6BD5">
        <w:t xml:space="preserve">Using </w:t>
      </w:r>
      <w:r w:rsidR="00D57F06">
        <w:t xml:space="preserve">the </w:t>
      </w:r>
      <w:r w:rsidRPr="002D6BD5">
        <w:t>SAHM</w:t>
      </w:r>
      <w:r w:rsidR="00D57F06">
        <w:t xml:space="preserve"> Package</w:t>
      </w:r>
      <w:bookmarkEnd w:id="17"/>
    </w:p>
    <w:p w:rsidR="002D6BD5" w:rsidRDefault="002D6BD5" w:rsidP="007B7922">
      <w:pPr>
        <w:pStyle w:val="Heading2"/>
      </w:pPr>
      <w:bookmarkStart w:id="18" w:name="_Toc315364878"/>
      <w:proofErr w:type="gramStart"/>
      <w:r>
        <w:t>Basic Operation.</w:t>
      </w:r>
      <w:bookmarkEnd w:id="1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w:drawing>
          <wp:inline distT="0" distB="0" distL="0" distR="0">
            <wp:extent cx="5943600" cy="4071620"/>
            <wp:effectExtent l="19050" t="0" r="0" b="0"/>
            <wp:docPr id="13"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5533220"/>
                      <a:chOff x="457200" y="533400"/>
                      <a:chExt cx="8077200" cy="5533220"/>
                    </a:xfrm>
                  </a:grpSpPr>
                  <a:pic>
                    <a:nvPicPr>
                      <a:cNvPr id="19460" name="Picture 4" descr="C:\temp\1\SNAGHTML29b1b15f.PNG"/>
                      <a:cNvPicPr>
                        <a:picLocks noChangeAspect="1" noChangeArrowheads="1"/>
                      </a:cNvPicPr>
                    </a:nvPicPr>
                    <a:blipFill>
                      <a:blip r:embed="rId30"/>
                      <a:srcRect/>
                      <a:stretch>
                        <a:fillRect/>
                      </a:stretch>
                    </a:blipFill>
                    <a:spPr bwMode="auto">
                      <a:xfrm>
                        <a:off x="457200" y="533400"/>
                        <a:ext cx="8032483" cy="4259263"/>
                      </a:xfrm>
                      <a:prstGeom prst="rect">
                        <a:avLst/>
                      </a:prstGeom>
                      <a:noFill/>
                    </a:spPr>
                  </a:pic>
                  <a:sp>
                    <a:nvSpPr>
                      <a:cNvPr id="6" name="Oval 5"/>
                      <a:cNvSpPr/>
                    </a:nvSpPr>
                    <a:spPr>
                      <a:xfrm>
                        <a:off x="7239000" y="2438400"/>
                        <a:ext cx="1295400" cy="304800"/>
                      </a:xfrm>
                      <a:prstGeom prst="ellipse">
                        <a:avLst/>
                      </a:prstGeom>
                      <a:solidFill>
                        <a:srgbClr val="FFFF00">
                          <a:alpha val="25000"/>
                        </a:srgbClr>
                      </a:solidFill>
                      <a:ln>
                        <a:solidFill>
                          <a:srgbClr val="FFC000">
                            <a:alpha val="49000"/>
                          </a:srgb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pic>
                    <a:nvPicPr>
                      <a:cNvPr id="19462" name="Picture 6" descr="C:\temp\1\SNAGHTML29b350c9.PNG"/>
                      <a:cNvPicPr>
                        <a:picLocks noChangeAspect="1" noChangeArrowheads="1"/>
                      </a:cNvPicPr>
                    </a:nvPicPr>
                    <a:blipFill>
                      <a:blip r:embed="rId31"/>
                      <a:srcRect/>
                      <a:stretch>
                        <a:fillRect/>
                      </a:stretch>
                    </a:blipFill>
                    <a:spPr bwMode="auto">
                      <a:xfrm>
                        <a:off x="1066800" y="3200400"/>
                        <a:ext cx="5410200" cy="2866220"/>
                      </a:xfrm>
                      <a:prstGeom prst="rect">
                        <a:avLst/>
                      </a:prstGeom>
                      <a:noFill/>
                    </a:spPr>
                  </a:pic>
                  <a:sp>
                    <a:nvSpPr>
                      <a:cNvPr id="8" name="TextBox 7"/>
                      <a:cNvSpPr txBox="1"/>
                    </a:nvSpPr>
                    <a:spPr>
                      <a:xfrm>
                        <a:off x="6629400" y="4953000"/>
                        <a:ext cx="1752600" cy="923330"/>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Port Level </a:t>
                          </a:r>
                        </a:p>
                        <a:p>
                          <a:r>
                            <a:rPr lang="en-US" dirty="0" smtClean="0">
                              <a:solidFill>
                                <a:srgbClr val="FF0000"/>
                              </a:solidFill>
                              <a:effectLst>
                                <a:outerShdw blurRad="50800" dist="38100" dir="2700000" algn="tl" rotWithShape="0">
                                  <a:schemeClr val="bg1">
                                    <a:alpha val="83000"/>
                                  </a:schemeClr>
                                </a:outerShdw>
                              </a:effectLst>
                            </a:rPr>
                            <a:t>Documentation</a:t>
                          </a:r>
                        </a:p>
                        <a:p>
                          <a:r>
                            <a:rPr lang="en-US" dirty="0" smtClean="0">
                              <a:solidFill>
                                <a:srgbClr val="FF0000"/>
                              </a:solidFill>
                              <a:effectLst>
                                <a:outerShdw blurRad="50800" dist="38100" dir="2700000" algn="tl" rotWithShape="0">
                                  <a:schemeClr val="bg1">
                                    <a:alpha val="83000"/>
                                  </a:schemeClr>
                                </a:outerShdw>
                              </a:effectLst>
                            </a:rPr>
                            <a:t> (Right Click)</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9" name="Straight Arrow Connector 8"/>
                      <a:cNvCxnSpPr/>
                    </a:nvCxnSpPr>
                    <a: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12" name="TextBox 11"/>
                      <a:cNvSpPr txBox="1"/>
                    </a:nvSpPr>
                    <a:spPr>
                      <a:xfrm>
                        <a:off x="4648200" y="1371600"/>
                        <a:ext cx="1752600" cy="646331"/>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Module Level</a:t>
                          </a:r>
                          <a:br>
                            <a:rPr lang="en-US" dirty="0" smtClean="0">
                              <a:solidFill>
                                <a:srgbClr val="FF0000"/>
                              </a:solidFill>
                              <a:effectLst>
                                <a:outerShdw blurRad="50800" dist="38100" dir="2700000" algn="tl" rotWithShape="0">
                                  <a:schemeClr val="bg1">
                                    <a:alpha val="83000"/>
                                  </a:schemeClr>
                                </a:outerShdw>
                              </a:effectLst>
                            </a:rPr>
                          </a:br>
                          <a:r>
                            <a:rPr lang="en-US" dirty="0" smtClean="0">
                              <a:solidFill>
                                <a:srgbClr val="FF0000"/>
                              </a:solidFill>
                              <a:effectLst>
                                <a:outerShdw blurRad="50800" dist="38100" dir="2700000" algn="tl" rotWithShape="0">
                                  <a:schemeClr val="bg1">
                                    <a:alpha val="83000"/>
                                  </a:schemeClr>
                                </a:outerShdw>
                              </a:effectLst>
                            </a:rPr>
                            <a:t>Documentation</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13" name="Straight Arrow Connector 12"/>
                      <a:cNvCxnSpPr/>
                    </a:nvCxnSpPr>
                    <a: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a:off x="2286000" y="1676400"/>
                        <a:ext cx="1752600" cy="369332"/>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Selected Module</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22" name="Straight Arrow Connector 21"/>
                      <a:cNvCxnSpPr/>
                    </a:nvCxnSpPr>
                    <a: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07663" w:rsidRDefault="009623F4" w:rsidP="009623F4">
      <w:pPr>
        <w:pStyle w:val="FigureCaption"/>
      </w:pPr>
      <w:r>
        <w:t>VisTrails SAHM documentation</w:t>
      </w:r>
      <w:r w:rsidR="00A632E9">
        <w:t xml:space="preserve"> </w:t>
      </w:r>
      <w:r>
        <w:t>access.</w:t>
      </w:r>
    </w:p>
    <w:p w:rsidR="009623F4" w:rsidRPr="00207663" w:rsidRDefault="009623F4" w:rsidP="00207663">
      <w:pPr>
        <w:pStyle w:val="BodyText"/>
      </w:pPr>
    </w:p>
    <w:p w:rsidR="002124CA" w:rsidRDefault="002124CA" w:rsidP="002D6BD5">
      <w:pPr>
        <w:pStyle w:val="BodyText"/>
      </w:pPr>
      <w:r>
        <w:lastRenderedPageBreak/>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19" w:name="_Toc315364879"/>
      <w:proofErr w:type="gramStart"/>
      <w:r>
        <w:rPr>
          <w:kern w:val="32"/>
        </w:rPr>
        <w:t>The session folder.</w:t>
      </w:r>
      <w:bookmarkEnd w:id="19"/>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993381" w:rsidP="000D67C6">
      <w:pPr>
        <w:pStyle w:val="BodyText"/>
      </w:pPr>
      <w:r>
        <w:rPr>
          <w:noProof/>
        </w:rPr>
        <w:drawing>
          <wp:inline distT="0" distB="0" distL="0" distR="0">
            <wp:extent cx="3333750" cy="6953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3333750" cy="695325"/>
                    </a:xfrm>
                    <a:prstGeom prst="rect">
                      <a:avLst/>
                    </a:prstGeom>
                    <a:noFill/>
                    <a:ln w="9525">
                      <a:noFill/>
                      <a:miter lim="800000"/>
                      <a:headEnd/>
                      <a:tailEnd/>
                    </a:ln>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w:t>
      </w:r>
      <w:r>
        <w:lastRenderedPageBreak/>
        <w:t xml:space="preserve">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1E226C" w:rsidRDefault="001E226C" w:rsidP="00636945">
      <w:pPr>
        <w:pStyle w:val="BodyText"/>
      </w:pPr>
    </w:p>
    <w:p w:rsidR="001E226C" w:rsidRDefault="001E226C" w:rsidP="001E226C">
      <w:pPr>
        <w:pStyle w:val="Heading2"/>
        <w:rPr>
          <w:kern w:val="32"/>
        </w:rPr>
      </w:pPr>
      <w:bookmarkStart w:id="20" w:name="_Toc315364880"/>
      <w:r>
        <w:rPr>
          <w:kern w:val="32"/>
        </w:rPr>
        <w:t>Typical SAHM workflow</w:t>
      </w:r>
      <w:bookmarkEnd w:id="20"/>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w:drawing>
          <wp:inline distT="0" distB="0" distL="0" distR="0">
            <wp:extent cx="5943600" cy="3914140"/>
            <wp:effectExtent l="19050" t="0" r="0" b="0"/>
            <wp:docPr id="11"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04087" cy="4810125"/>
                      <a:chOff x="1077913" y="1219200"/>
                      <a:chExt cx="7304087" cy="4810125"/>
                    </a:xfrm>
                  </a:grpSpPr>
                  <a:pic>
                    <a:nvPicPr>
                      <a:cNvPr id="18436" name="Picture 4"/>
                      <a:cNvPicPr>
                        <a:picLocks noChangeAspect="1" noChangeArrowheads="1"/>
                      </a:cNvPicPr>
                    </a:nvPicPr>
                    <a:blipFill>
                      <a:blip r:embed="rId33"/>
                      <a:srcRect/>
                      <a:stretch>
                        <a:fillRect/>
                      </a:stretch>
                    </a:blipFill>
                    <a:spPr bwMode="auto">
                      <a:xfrm>
                        <a:off x="1077913" y="1219200"/>
                        <a:ext cx="7304087" cy="4810125"/>
                      </a:xfrm>
                      <a:prstGeom prst="rect">
                        <a:avLst/>
                      </a:prstGeom>
                      <a:noFill/>
                      <a:ln w="9525">
                        <a:solidFill>
                          <a:schemeClr val="bg1"/>
                        </a:solidFill>
                        <a:miter lim="800000"/>
                        <a:headEnd/>
                        <a:tailEnd/>
                      </a:ln>
                    </a:spPr>
                  </a:pic>
                  <a:sp>
                    <a:nvSpPr>
                      <a:cNvPr id="5" name="Freeform 4"/>
                      <a:cNvSpPr/>
                    </a:nvSpPr>
                    <a: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7" name="Freeform 6"/>
                      <a:cNvSpPr/>
                    </a:nvSpPr>
                    <a: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9" name="TextBox 8"/>
                      <a:cNvSpPr txBox="1"/>
                    </a:nvSpPr>
                    <a:spPr>
                      <a:xfrm>
                        <a:off x="1359029" y="2678668"/>
                        <a:ext cx="77457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Inputs</a:t>
                          </a:r>
                          <a:endParaRPr lang="en-US" dirty="0">
                            <a:solidFill>
                              <a:schemeClr val="bg1"/>
                            </a:solidFill>
                          </a:endParaRPr>
                        </a:p>
                      </a:txBody>
                      <a:useSpRect/>
                    </a:txSp>
                  </a:sp>
                  <a:sp>
                    <a:nvSpPr>
                      <a:cNvPr id="10" name="TextBox 9"/>
                      <a:cNvSpPr txBox="1"/>
                    </a:nvSpPr>
                    <a:spPr>
                      <a:xfrm>
                        <a:off x="3810000" y="2971800"/>
                        <a:ext cx="156292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Pre-processing</a:t>
                          </a:r>
                          <a:endParaRPr lang="en-US" dirty="0">
                            <a:solidFill>
                              <a:schemeClr val="bg1"/>
                            </a:solidFill>
                          </a:endParaRPr>
                        </a:p>
                      </a:txBody>
                      <a:useSpRect/>
                    </a:txSp>
                  </a:sp>
                  <a:sp>
                    <a:nvSpPr>
                      <a:cNvPr id="11" name="Freeform 10"/>
                      <a:cNvSpPr/>
                    </a:nvSpPr>
                    <a: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2" name="TextBox 11"/>
                      <a:cNvSpPr txBox="1"/>
                    </a:nvSpPr>
                    <a:spPr>
                      <a:xfrm>
                        <a:off x="2362200" y="4763869"/>
                        <a:ext cx="1943927"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Preliminary model analysis</a:t>
                          </a:r>
                          <a:endParaRPr lang="en-US" dirty="0">
                            <a:solidFill>
                              <a:schemeClr val="bg1"/>
                            </a:solidFill>
                          </a:endParaRPr>
                        </a:p>
                      </a:txBody>
                      <a:useSpRect/>
                    </a:txSp>
                  </a:sp>
                  <a:sp>
                    <a:nvSpPr>
                      <a:cNvPr id="13" name="Freeform 12"/>
                      <a:cNvSpPr/>
                    </a:nvSpPr>
                    <a: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6" name="TextBox 15"/>
                      <a:cNvSpPr txBox="1"/>
                    </a:nvSpPr>
                    <a:spPr>
                      <a:xfrm>
                        <a:off x="4800600" y="5040868"/>
                        <a:ext cx="9144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Models</a:t>
                          </a:r>
                          <a:endParaRPr lang="en-US" dirty="0">
                            <a:solidFill>
                              <a:schemeClr val="bg1"/>
                            </a:solidFill>
                          </a:endParaRPr>
                        </a:p>
                      </a:txBody>
                      <a:useSpRect/>
                    </a:txSp>
                  </a:sp>
                  <a:sp>
                    <a:nvSpPr>
                      <a:cNvPr id="17" name="Freeform 16"/>
                      <a:cNvSpPr/>
                    </a:nvSpPr>
                    <a: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TextBox 17"/>
                      <a:cNvSpPr txBox="1"/>
                    </a:nvSpPr>
                    <a:spPr>
                      <a:xfrm>
                        <a:off x="6248400" y="5029200"/>
                        <a:ext cx="1524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View Output</a:t>
                          </a:r>
                          <a:endParaRPr lang="en-US" dirty="0">
                            <a:solidFill>
                              <a:schemeClr val="bg1"/>
                            </a:solidFill>
                          </a:endParaRPr>
                        </a:p>
                      </a:txBody>
                      <a:useSpRect/>
                    </a:txSp>
                  </a:sp>
                </lc:lockedCanvas>
              </a:graphicData>
            </a:graphic>
          </wp:inline>
        </w:drawing>
      </w:r>
    </w:p>
    <w:p w:rsidR="001E226C" w:rsidRDefault="00FF1252" w:rsidP="00FF1252">
      <w:pPr>
        <w:pStyle w:val="FigureCaption"/>
      </w:pPr>
      <w:bookmarkStart w:id="21" w:name="_Toc315364916"/>
      <w:r>
        <w:t>Stages in a typical SAHM workflow.</w:t>
      </w:r>
      <w:bookmarkEnd w:id="21"/>
      <w:r>
        <w:br/>
      </w:r>
    </w:p>
    <w:p w:rsidR="001E226C" w:rsidRDefault="001E226C" w:rsidP="00636945">
      <w:pPr>
        <w:pStyle w:val="BodyText"/>
      </w:pPr>
    </w:p>
    <w:p w:rsidR="00F67683" w:rsidRDefault="00F67683" w:rsidP="007B7922">
      <w:pPr>
        <w:pStyle w:val="Heading2"/>
        <w:rPr>
          <w:kern w:val="32"/>
        </w:rPr>
      </w:pPr>
      <w:bookmarkStart w:id="22" w:name="_Toc315364881"/>
      <w:r>
        <w:rPr>
          <w:kern w:val="32"/>
        </w:rPr>
        <w:t>Inputs</w:t>
      </w:r>
      <w:bookmarkEnd w:id="22"/>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3" w:name="_Toc315364882"/>
      <w:r w:rsidRPr="00CF7222">
        <w:rPr>
          <w:rStyle w:val="EmphStrong"/>
        </w:rPr>
        <w:t>Field Data</w:t>
      </w:r>
      <w:bookmarkEnd w:id="23"/>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4" w:name="_Toc315364883"/>
      <w:r w:rsidRPr="00D5532D">
        <w:rPr>
          <w:rStyle w:val="EmphStrong"/>
        </w:rPr>
        <w:t>Template Layer</w:t>
      </w:r>
      <w:bookmarkEnd w:id="24"/>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w:t>
      </w:r>
      <w:proofErr w:type="spellStart"/>
      <w:r w:rsidRPr="002B06BF">
        <w:t>resampled</w:t>
      </w:r>
      <w:proofErr w:type="spellEnd"/>
      <w:r w:rsidRPr="002B06BF">
        <w:t xml:space="preserve">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5" w:name="_Toc315364884"/>
      <w:r w:rsidRPr="00CF7222">
        <w:rPr>
          <w:rStyle w:val="EmphStrong"/>
        </w:rPr>
        <w:t>Covariates</w:t>
      </w:r>
      <w:bookmarkEnd w:id="25"/>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6" w:name="_Toc315364885"/>
      <w:r w:rsidRPr="00CF7222">
        <w:rPr>
          <w:rStyle w:val="EmphStrong"/>
        </w:rPr>
        <w:lastRenderedPageBreak/>
        <w:t>Predictor</w:t>
      </w:r>
      <w:bookmarkEnd w:id="26"/>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7" w:name="_Toc315364886"/>
      <w:proofErr w:type="spellStart"/>
      <w:r w:rsidRPr="00CF7222">
        <w:rPr>
          <w:rStyle w:val="EmphStrong"/>
        </w:rPr>
        <w:t>PredictorListFile</w:t>
      </w:r>
      <w:bookmarkEnd w:id="27"/>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28" w:name="_Toc315364887"/>
      <w:proofErr w:type="gramStart"/>
      <w:r w:rsidRPr="008F3947">
        <w:rPr>
          <w:rStyle w:val="EmphStrong"/>
        </w:rPr>
        <w:t xml:space="preserve">Individual Predictors selector </w:t>
      </w:r>
      <w:r w:rsidR="0093051B">
        <w:rPr>
          <w:rStyle w:val="EmphStrong"/>
        </w:rPr>
        <w:t>modules.</w:t>
      </w:r>
      <w:bookmarkEnd w:id="28"/>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w:t>
      </w:r>
      <w:proofErr w:type="spellStart"/>
      <w:r w:rsidR="00ED5189">
        <w:t>phenology</w:t>
      </w:r>
      <w:proofErr w:type="spellEnd"/>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39"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7B7922">
      <w:pPr>
        <w:pStyle w:val="Heading2"/>
        <w:rPr>
          <w:kern w:val="32"/>
        </w:rPr>
      </w:pPr>
      <w:bookmarkStart w:id="29" w:name="_Toc315364888"/>
      <w:r>
        <w:rPr>
          <w:kern w:val="32"/>
        </w:rPr>
        <w:t>Pre-processing</w:t>
      </w:r>
      <w:bookmarkEnd w:id="29"/>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0" w:name="_Toc315364889"/>
      <w:r w:rsidRPr="00CF5898">
        <w:rPr>
          <w:rStyle w:val="EmphStrong"/>
        </w:rPr>
        <w:t>Field Data Query</w:t>
      </w:r>
      <w:bookmarkEnd w:id="30"/>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1"/>
      <w:r>
        <w:t>response</w:t>
      </w:r>
      <w:commentRangeEnd w:id="31"/>
      <w:r w:rsidR="00851CFC">
        <w:rPr>
          <w:rStyle w:val="CommentReference"/>
        </w:rPr>
        <w:commentReference w:id="31"/>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2" w:name="_Toc315364890"/>
      <w:r w:rsidRPr="00653389">
        <w:rPr>
          <w:rStyle w:val="EmphStrong"/>
        </w:rPr>
        <w:t>Field Data Aggregate and Weight</w:t>
      </w:r>
      <w:bookmarkEnd w:id="32"/>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r>
        <w:rPr>
          <w:rFonts w:ascii="Times New Roman" w:hAnsi="Times New Roman"/>
          <w:bCs w:val="0"/>
          <w:noProof/>
        </w:rPr>
        <w:lastRenderedPageBreak/>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sidR="00067015" w:rsidRPr="00067015">
        <w:rPr>
          <w:rStyle w:val="EmphStrong"/>
        </w:rPr>
        <w:t xml:space="preserve"> </w:t>
      </w:r>
    </w:p>
    <w:p w:rsidR="00851CFC" w:rsidRDefault="00851CFC" w:rsidP="00851CFC">
      <w:pPr>
        <w:pStyle w:val="Heading3"/>
        <w:rPr>
          <w:ins w:id="33" w:author="mtalbert" w:date="2012-10-24T14:44:00Z"/>
          <w:rStyle w:val="EmphStrong"/>
        </w:rPr>
      </w:pPr>
      <w:bookmarkStart w:id="34" w:name="_Toc315364891"/>
      <w:proofErr w:type="spellStart"/>
      <w:ins w:id="35" w:author="mtalbert" w:date="2012-10-24T14:44:00Z">
        <w:r>
          <w:rPr>
            <w:rStyle w:val="EmphStrong"/>
          </w:rPr>
          <w:t>BackgroundSurfaceGenerator</w:t>
        </w:r>
        <w:proofErr w:type="spellEnd"/>
        <w:r>
          <w:rPr>
            <w:rStyle w:val="EmphStrong"/>
          </w:rPr>
          <w:t xml:space="preserve"> </w:t>
        </w:r>
      </w:ins>
    </w:p>
    <w:p w:rsidR="00851CFC" w:rsidRDefault="00851CFC" w:rsidP="00851CFC">
      <w:pPr>
        <w:pStyle w:val="NormalWeb"/>
        <w:spacing w:before="0" w:beforeAutospacing="0" w:after="0" w:afterAutospacing="0"/>
        <w:rPr>
          <w:ins w:id="36" w:author="mtalbert" w:date="2012-10-24T14:44:00Z"/>
        </w:rPr>
      </w:pPr>
      <w:ins w:id="37" w:author="mtalbert" w:date="2012-10-24T14:44:00Z">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bias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Discrete masks can also be created using a user specified isopleths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  </w:t>
        </w:r>
      </w:ins>
    </w:p>
    <w:p w:rsidR="009656A6" w:rsidRDefault="009656A6" w:rsidP="00067015">
      <w:pPr>
        <w:pStyle w:val="Heading3"/>
        <w:rPr>
          <w:kern w:val="32"/>
        </w:rPr>
      </w:pPr>
      <w:r w:rsidRPr="00067015">
        <w:rPr>
          <w:rStyle w:val="EmphStrong"/>
        </w:rPr>
        <w:t>Project, Aggregate, Resample, Clip (PARC)</w:t>
      </w:r>
      <w:bookmarkEnd w:id="34"/>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w:t>
      </w:r>
      <w:r w:rsidRPr="004D5D17">
        <w:lastRenderedPageBreak/>
        <w:t>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9322D2">
      <w:pPr>
        <w:pStyle w:val="ListNumber"/>
        <w:numPr>
          <w:ilvl w:val="0"/>
          <w:numId w:val="33"/>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w:t>
      </w:r>
      <w:r w:rsidRPr="004D5D17">
        <w:lastRenderedPageBreak/>
        <w:t xml:space="preserve">template for all the other inputs in the analysis. All additional raster layers used in the analysis will be </w:t>
      </w:r>
      <w:proofErr w:type="spellStart"/>
      <w:r w:rsidRPr="004D5D17">
        <w:t>resampled</w:t>
      </w:r>
      <w:proofErr w:type="spellEnd"/>
      <w:r w:rsidRPr="004D5D17">
        <w:t xml:space="preserve">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numPr>
          <w:ilvl w:val="0"/>
          <w:numId w:val="34"/>
        </w:numPr>
      </w:pPr>
      <w:proofErr w:type="spellStart"/>
      <w:proofErr w:type="gramStart"/>
      <w:r w:rsidRPr="009322D2">
        <w:rPr>
          <w:rStyle w:val="EmphStrong"/>
        </w:rPr>
        <w:t>multipleCores</w:t>
      </w:r>
      <w:proofErr w:type="spellEnd"/>
      <w:proofErr w:type="gramEnd"/>
      <w:r w:rsidRPr="009322D2">
        <w:rPr>
          <w:rStyle w:val="EmphStrong"/>
        </w:rPr>
        <w:t>:</w:t>
      </w:r>
      <w:r>
        <w:t xml:space="preserve">  If checked individual layers will be processed in parallel on each of the available cores on a machine.  This can lock up a machine until processing is finished but processing times are much, much faster.</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38" w:name="_Toc315364892"/>
      <w:r w:rsidRPr="00E75973">
        <w:rPr>
          <w:rStyle w:val="EmphStrong"/>
          <w:rFonts w:ascii="Arial Narrow" w:hAnsi="Arial Narrow"/>
          <w:b w:val="0"/>
          <w:i w:val="0"/>
        </w:rPr>
        <w:t>How PARC works:</w:t>
      </w:r>
      <w:bookmarkEnd w:id="38"/>
    </w:p>
    <w:p w:rsidR="004E3964" w:rsidRDefault="004B526E" w:rsidP="004D5D17">
      <w:pPr>
        <w:pStyle w:val="BodyText"/>
      </w:pPr>
      <w:r>
        <w:t xml:space="preserve">PARC uses a </w:t>
      </w:r>
      <w:r w:rsidR="00E75973">
        <w:t>combination</w:t>
      </w:r>
      <w:r>
        <w:t xml:space="preserve"> of GDAL (Which used Proj.4),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4"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lastRenderedPageBreak/>
        <w:t>For each raster going into PARC t</w:t>
      </w:r>
      <w:r w:rsidR="007C7FF9">
        <w:t>he following steps are performed:</w:t>
      </w:r>
    </w:p>
    <w:p w:rsidR="007C7FF9" w:rsidRDefault="007C7FF9" w:rsidP="009322D2">
      <w:pPr>
        <w:pStyle w:val="ListNumber"/>
        <w:numPr>
          <w:ilvl w:val="0"/>
          <w:numId w:val="35"/>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lastRenderedPageBreak/>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39" w:name="_Toc315364893"/>
      <w:r w:rsidRPr="009322D2">
        <w:rPr>
          <w:rStyle w:val="EmphStrong"/>
        </w:rPr>
        <w:t>Raster Format Converter</w:t>
      </w:r>
      <w:bookmarkEnd w:id="39"/>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6"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40" w:name="_Toc315364894"/>
      <w:r>
        <w:rPr>
          <w:kern w:val="32"/>
        </w:rPr>
        <w:lastRenderedPageBreak/>
        <w:t>Pre-modeling Data Manipulation</w:t>
      </w:r>
      <w:bookmarkEnd w:id="40"/>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41"/>
      <w:r>
        <w:t>of</w:t>
      </w:r>
      <w:commentRangeEnd w:id="41"/>
      <w:r w:rsidR="00BD5ADD">
        <w:rPr>
          <w:rStyle w:val="CommentReference"/>
        </w:rPr>
        <w:commentReference w:id="41"/>
      </w:r>
      <w:r>
        <w:t xml:space="preserve">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2" w:name="_Toc315364895"/>
      <w:proofErr w:type="gramStart"/>
      <w:r w:rsidRPr="00166CD5">
        <w:rPr>
          <w:rStyle w:val="EmphStrong"/>
        </w:rPr>
        <w:t>Merged Dataset Builder.</w:t>
      </w:r>
      <w:bookmarkEnd w:id="42"/>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43" w:name="_Toc315364896"/>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43"/>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4" w:name="_Toc315364897"/>
      <w:proofErr w:type="spellStart"/>
      <w:r w:rsidRPr="00E54DD8">
        <w:rPr>
          <w:rStyle w:val="EmphStrong"/>
        </w:rPr>
        <w:t>ModelSelectionCrossValidation</w:t>
      </w:r>
      <w:bookmarkEnd w:id="44"/>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45" w:name="_Toc315364898"/>
      <w:proofErr w:type="spellStart"/>
      <w:r w:rsidRPr="00166CD5">
        <w:rPr>
          <w:rStyle w:val="EmphStrong"/>
        </w:rPr>
        <w:t>CovariateCorrelationAndSelection</w:t>
      </w:r>
      <w:bookmarkEnd w:id="45"/>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rPr>
          <w:ins w:id="46" w:author="mtalbert" w:date="2012-10-15T08:54:00Z"/>
        </w:rPr>
      </w:pPr>
      <w:ins w:id="47" w:author="mtalbert" w:date="2012-10-15T08:54:00Z">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w:t>
        </w:r>
      </w:ins>
      <w:ins w:id="48" w:author="mtalbert" w:date="2012-10-15T08:57:00Z">
        <w:r>
          <w:t xml:space="preserve">logical </w:t>
        </w:r>
      </w:ins>
      <w:ins w:id="49" w:author="mtalbert" w:date="2012-10-15T08:54:00Z">
        <w:r>
          <w:t xml:space="preserve">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ins>
      <w:proofErr w:type="spellStart"/>
      <w:ins w:id="50" w:author="mtalbert" w:date="2012-10-15T08:57:00Z">
        <w:r>
          <w:t>univariate</w:t>
        </w:r>
        <w:proofErr w:type="spellEnd"/>
        <w:r>
          <w:t xml:space="preserve"> </w:t>
        </w:r>
      </w:ins>
      <w:ins w:id="51" w:author="mtalbert" w:date="2012-10-15T08:54:00Z">
        <w:r>
          <w:t xml:space="preserve">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w:t>
        </w:r>
        <w:proofErr w:type="spellStart"/>
        <w:r>
          <w:t>spline</w:t>
        </w:r>
        <w:proofErr w:type="spellEnd"/>
        <w:r>
          <w:t xml:space="preserve"> using 2 degrees of freedom if possible.  If the GAM fit fails a second degree </w:t>
        </w:r>
        <w:proofErr w:type="spellStart"/>
        <w:r>
          <w:t>glm</w:t>
        </w:r>
        <w:proofErr w:type="spellEnd"/>
        <w:r>
          <w:t xml:space="preserve"> is.   </w:t>
        </w:r>
      </w:ins>
    </w:p>
    <w:p w:rsidR="008D0CAE" w:rsidDel="00BD5ADD" w:rsidRDefault="008D0CAE" w:rsidP="008D0CAE">
      <w:pPr>
        <w:pStyle w:val="BodyText"/>
        <w:rPr>
          <w:del w:id="52" w:author="mtalbert" w:date="2012-10-15T08:54:00Z"/>
        </w:rPr>
      </w:pPr>
      <w:del w:id="53" w:author="mtalbert" w:date="2012-10-15T08:54:00Z">
        <w:r w:rsidRPr="00150EE3" w:rsidDel="00BD5ADD">
          <w:delText>The display shows the</w:delText>
        </w:r>
        <w:r w:rsidR="00E54DD8" w:rsidDel="00BD5ADD">
          <w:delText xml:space="preserve"> </w:delText>
        </w:r>
        <w:r w:rsidR="00E54DD8" w:rsidRPr="00E54DD8" w:rsidDel="00BD5ADD">
          <w:rPr>
            <w:rStyle w:val="Emphasis"/>
          </w:rPr>
          <w:delText>n</w:delText>
        </w:r>
        <w:r w:rsidDel="00BD5ADD">
          <w:delText xml:space="preserve"> variables that have the highest total number of correlations above a threshold with other predictors using the maximum of the Pearson, Spearman and Kendall coefficient. </w:delText>
        </w:r>
        <w:r w:rsidRPr="00150EE3" w:rsidDel="00BD5ADD">
          <w:delText>The column heading over each variable displays the number of other variables with which the environmental predictor is correlated</w:delText>
        </w:r>
        <w:r w:rsidDel="00BD5ADD">
          <w:delText xml:space="preserve"> using the user supplied threshold which defaults to .7</w:delText>
        </w:r>
        <w:r w:rsidRPr="00150EE3" w:rsidDel="00BD5ADD">
          <w:delText>.</w:delText>
        </w:r>
        <w:r w:rsidDel="00BD5ADD">
          <w:delText xml:space="preserve">  Radio buttons are available to limit the display and correlation calculations to any combination of presence, absence, or background points. </w:delText>
        </w:r>
        <w:r w:rsidRPr="00150EE3" w:rsidDel="00BD5ADD">
          <w:delText xml:space="preserve"> </w:delText>
        </w:r>
        <w:r w:rsidDel="00BD5ADD">
          <w:delText xml:space="preserve">The first column in the plot shows the relationship between the response and each predictor.  Row labels indicate the maximum of the Spearman and Pearson correlation coefficient and a locally weighted smooth has been added to help distinguish the nature of the relationship.  </w:delText>
        </w:r>
      </w:del>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w:t>
      </w:r>
      <w:del w:id="54" w:author="mtalbert" w:date="2012-10-15T08:59:00Z">
        <w:r w:rsidDel="00BD5ADD">
          <w:delText xml:space="preserve">locally weight </w:delText>
        </w:r>
      </w:del>
      <w:r>
        <w:t xml:space="preserve">smooth is shown below the diagonal.  Presence records are represented by red points, absence by </w:t>
      </w:r>
      <w:ins w:id="55" w:author="mtalbert" w:date="2012-10-24T10:28:00Z">
        <w:r w:rsidR="000A3DA4">
          <w:t>blue</w:t>
        </w:r>
      </w:ins>
      <w:del w:id="56" w:author="mtalbert" w:date="2012-10-24T10:28:00Z">
        <w:r w:rsidDel="000A3DA4">
          <w:delText>green</w:delText>
        </w:r>
      </w:del>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ins w:id="57" w:author="mtalbert" w:date="2012-10-24T10:29:00Z">
        <w:r w:rsidR="000A3DA4">
          <w:t xml:space="preserve">  The boxes are color coded using a heat scale </w:t>
        </w:r>
      </w:ins>
      <w:ins w:id="58" w:author="mtalbert" w:date="2012-10-24T10:30:00Z">
        <w:r w:rsidR="000A3DA4">
          <w:t xml:space="preserve">for correlations </w:t>
        </w:r>
      </w:ins>
      <w:ins w:id="59" w:author="mtalbert" w:date="2012-10-24T10:29:00Z">
        <w:r w:rsidR="000A3DA4">
          <w:t>from .6 to 1</w:t>
        </w:r>
      </w:ins>
      <w:ins w:id="60" w:author="mtalbert" w:date="2012-10-24T10:30:00Z">
        <w:r w:rsidR="000A3DA4">
          <w:t xml:space="preserve"> and the size of the label is also proportional to the magnitude of the correlation.  </w:t>
        </w:r>
      </w:ins>
      <w:r>
        <w:t xml:space="preserve">   </w:t>
      </w:r>
    </w:p>
    <w:p w:rsidR="008D0CAE" w:rsidRPr="00150EE3" w:rsidRDefault="008C7CDB" w:rsidP="008C7CDB">
      <w:pPr>
        <w:pStyle w:val="BodyNoIndent"/>
      </w:pPr>
      <w:commentRangeStart w:id="61"/>
      <w:r>
        <w:rPr>
          <w:noProof/>
        </w:rPr>
        <w:lastRenderedPageBreak/>
        <w:drawing>
          <wp:inline distT="0" distB="0" distL="0" distR="0">
            <wp:extent cx="6382385" cy="5587897"/>
            <wp:effectExtent l="19050" t="0" r="0" b="0"/>
            <wp:docPr id="7" name="Picture 1" descr="C:\temp\1\SNAGHTML29a8e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9a8e94f.PNG"/>
                    <pic:cNvPicPr>
                      <a:picLocks noChangeAspect="1" noChangeArrowheads="1"/>
                    </pic:cNvPicPr>
                  </pic:nvPicPr>
                  <pic:blipFill>
                    <a:blip r:embed="rId50" cstate="print"/>
                    <a:srcRect/>
                    <a:stretch>
                      <a:fillRect/>
                    </a:stretch>
                  </pic:blipFill>
                  <pic:spPr bwMode="auto">
                    <a:xfrm>
                      <a:off x="0" y="0"/>
                      <a:ext cx="6382385" cy="5587897"/>
                    </a:xfrm>
                    <a:prstGeom prst="rect">
                      <a:avLst/>
                    </a:prstGeom>
                    <a:noFill/>
                    <a:ln w="9525">
                      <a:noFill/>
                      <a:miter lim="800000"/>
                      <a:headEnd/>
                      <a:tailEnd/>
                    </a:ln>
                  </pic:spPr>
                </pic:pic>
              </a:graphicData>
            </a:graphic>
          </wp:inline>
        </w:drawing>
      </w:r>
      <w:commentRangeEnd w:id="61"/>
      <w:r w:rsidR="00B14216">
        <w:rPr>
          <w:rStyle w:val="CommentReference"/>
        </w:rPr>
        <w:commentReference w:id="61"/>
      </w:r>
    </w:p>
    <w:p w:rsidR="0072742F" w:rsidRDefault="008D0CAE" w:rsidP="008D0CAE">
      <w:pPr>
        <w:pStyle w:val="BodyText"/>
        <w:rPr>
          <w:ins w:id="62" w:author="mtalbert" w:date="2012-10-24T10:13:00Z"/>
        </w:rPr>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moveToRangeStart w:id="63" w:author="mtalbert" w:date="2012-10-24T10:13:00Z" w:name="move338836961"/>
      <w:moveTo w:id="64" w:author="mtalbert" w:date="2012-10-24T10:13:00Z">
        <w:r w:rsidR="0072742F" w:rsidRPr="00150EE3">
          <w:t xml:space="preserve">Multiple iterations can be run at this screen, allowing the user to investigate the relationships among the environmental predictor variables and choose the most appropriate set to be </w:t>
        </w:r>
        <w:r w:rsidR="0072742F" w:rsidRPr="00150EE3">
          <w:lastRenderedPageBreak/>
          <w:t>used in the subsequent modeling. When the desired set of variables has been chosen, the “OK” button is selected and processing will resume in the VisTrails workflow</w:t>
        </w:r>
      </w:moveTo>
      <w:moveToRangeEnd w:id="63"/>
    </w:p>
    <w:p w:rsidR="00BD5ADD" w:rsidRDefault="001B7145" w:rsidP="008D0CAE">
      <w:pPr>
        <w:pStyle w:val="BodyText"/>
        <w:rPr>
          <w:ins w:id="65" w:author="mtalbert" w:date="2012-10-15T08:55:00Z"/>
        </w:rPr>
      </w:pPr>
      <w:del w:id="66" w:author="mtalbert" w:date="2012-10-15T08:56:00Z">
        <w:r w:rsidDel="00BD5ADD">
          <w:delText xml:space="preserve"> </w:delText>
        </w:r>
      </w:del>
      <w:ins w:id="67" w:author="mtalbert" w:date="2012-10-15T08:56:00Z">
        <w:r w:rsidR="00BD5ADD">
          <w:t xml:space="preserve"> A more detailed univariate examination is produced by clicking on the predictor name in the </w:t>
        </w:r>
      </w:ins>
      <w:ins w:id="68" w:author="mtalbert" w:date="2012-10-24T10:31:00Z">
        <w:r w:rsidR="000A3DA4">
          <w:t>covariate list</w:t>
        </w:r>
      </w:ins>
      <w:ins w:id="69" w:author="mtalbert" w:date="2012-10-15T08:56:00Z">
        <w:r w:rsidR="00BD5ADD">
          <w:t xml:space="preserve"> in the box at the left.  This predictor inspection can be used to visualize the spatial relationship between the predictor and the response or </w:t>
        </w:r>
      </w:ins>
      <w:ins w:id="70" w:author="mtalbert" w:date="2012-10-24T10:31:00Z">
        <w:r w:rsidR="000A3DA4">
          <w:t>spatial patterns of missing data</w:t>
        </w:r>
      </w:ins>
      <w:ins w:id="71" w:author="mtalbert" w:date="2012-10-15T08:56:00Z">
        <w:r w:rsidR="00BD5ADD">
          <w:t xml:space="preserve"> as well as to </w:t>
        </w:r>
      </w:ins>
      <w:ins w:id="72" w:author="mtalbert" w:date="2012-10-24T10:32:00Z">
        <w:r w:rsidR="000A3DA4">
          <w:t>examine the</w:t>
        </w:r>
      </w:ins>
      <w:ins w:id="73" w:author="mtalbert" w:date="2012-10-15T08:56:00Z">
        <w:r w:rsidR="00BD5ADD">
          <w:t xml:space="preserve"> univariate relationship between the predictor and the response.  </w:t>
        </w:r>
      </w:ins>
    </w:p>
    <w:p w:rsidR="006C3C8C" w:rsidRDefault="006C3C8C" w:rsidP="008D0CAE">
      <w:pPr>
        <w:pStyle w:val="BodyText"/>
        <w:rPr>
          <w:ins w:id="74" w:author="mtalbert" w:date="2012-10-23T16:04:00Z"/>
        </w:rPr>
      </w:pPr>
      <w:ins w:id="75" w:author="mtalbert" w:date="2012-10-23T16:04:00Z">
        <w:r>
          <w:t xml:space="preserve">This view is especially important for categorical predictors that one is considering </w:t>
        </w:r>
      </w:ins>
      <w:ins w:id="76" w:author="mtalbert" w:date="2012-10-23T16:05:00Z">
        <w:r>
          <w:t xml:space="preserve">which cannot be sorted using correlations with other predictors and thus do not appear in the </w:t>
        </w:r>
      </w:ins>
      <w:ins w:id="77" w:author="mtalbert" w:date="2012-10-23T16:06:00Z">
        <w:r>
          <w:t>covariate correlation and selection widget.</w:t>
        </w:r>
      </w:ins>
      <w:ins w:id="78" w:author="mtalbert" w:date="2012-10-23T16:04:00Z">
        <w:r>
          <w:t xml:space="preserve"> </w:t>
        </w:r>
      </w:ins>
      <w:ins w:id="79" w:author="mtalbert" w:date="2012-10-23T16:07:00Z">
        <w:r>
          <w:t>U</w:t>
        </w:r>
      </w:ins>
      <w:ins w:id="80" w:author="mtalbert" w:date="2012-10-23T16:04:00Z">
        <w:r>
          <w:t>nderrepresented categories can</w:t>
        </w:r>
      </w:ins>
      <w:ins w:id="81" w:author="mtalbert" w:date="2012-10-23T16:07:00Z">
        <w:r>
          <w:t xml:space="preserve"> cause problems in model fitting and break data partitioning evaluation metrics</w:t>
        </w:r>
      </w:ins>
      <w:ins w:id="82" w:author="mtalbert" w:date="2012-10-24T10:00:00Z">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w:t>
        </w:r>
      </w:ins>
      <w:ins w:id="83" w:author="mtalbert" w:date="2012-10-24T10:02:00Z">
        <w:r w:rsidR="000A3A0B">
          <w:t>might</w:t>
        </w:r>
      </w:ins>
      <w:ins w:id="84" w:author="mtalbert" w:date="2012-10-24T10:00:00Z">
        <w:r w:rsidR="000A3A0B">
          <w:t xml:space="preserve"> need to be merged with other classes before models can be fit.  </w:t>
        </w:r>
      </w:ins>
      <w:ins w:id="85" w:author="mtalbert" w:date="2012-10-24T10:04:00Z">
        <w:r w:rsidR="004950E6">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1"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ins>
    </w:p>
    <w:p w:rsidR="000A3A0B" w:rsidRDefault="004950E6" w:rsidP="008D0CAE">
      <w:pPr>
        <w:pStyle w:val="BodyText"/>
        <w:rPr>
          <w:ins w:id="86" w:author="mtalbert" w:date="2012-10-24T10:05:00Z"/>
        </w:rPr>
      </w:pPr>
      <w:ins w:id="87" w:author="mtalbert" w:date="2012-10-24T10:05:00Z">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2"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ins>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8D0CAE" w:rsidP="00F13DEA">
      <w:pPr>
        <w:pStyle w:val="BodyText"/>
      </w:pPr>
      <w:moveFromRangeStart w:id="88" w:author="mtalbert" w:date="2012-10-24T10:13:00Z" w:name="move338836961"/>
      <w:moveFrom w:id="89" w:author="mtalbert" w:date="2012-10-24T10:13:00Z">
        <w:r w:rsidRPr="00150EE3" w:rsidDel="0072742F">
          <w:t xml:space="preserve">Multiple iterations can be run at this screen, allowing the user to investigate the relationships among the environmental predictor variables and choose the most appropriate set to be used in the </w:t>
        </w:r>
        <w:r w:rsidRPr="00150EE3" w:rsidDel="0072742F">
          <w:lastRenderedPageBreak/>
          <w:t>subsequent modeling. When the desired set of variables has been chosen, the “OK” button is selected and processing will resume in the VisTrails workflow</w:t>
        </w:r>
      </w:moveFrom>
      <w:moveFromRangeEnd w:id="88"/>
      <w:del w:id="90" w:author="mtalbert" w:date="2012-10-15T08:56:00Z">
        <w:r w:rsidRPr="00150EE3" w:rsidDel="00BD5ADD">
          <w:delText>.</w:delText>
        </w:r>
        <w:r w:rsidR="00AF5089" w:rsidDel="00BD5ADD">
          <w:delText xml:space="preserve">  </w:delText>
        </w:r>
      </w:del>
      <w:ins w:id="91" w:author="mtalbert" w:date="2012-10-15T08:55:00Z">
        <w:r w:rsidR="00BD5ADD">
          <w:t xml:space="preserve"> </w:t>
        </w:r>
      </w:ins>
    </w:p>
    <w:p w:rsidR="008D0CAE" w:rsidRPr="00150EE3" w:rsidRDefault="008D0CAE" w:rsidP="008D0CAE">
      <w:pPr>
        <w:rPr>
          <w:sz w:val="24"/>
        </w:rPr>
      </w:pPr>
    </w:p>
    <w:p w:rsidR="004D13B4" w:rsidRPr="007B7922" w:rsidRDefault="00094790" w:rsidP="007B7922">
      <w:pPr>
        <w:pStyle w:val="Heading2"/>
        <w:rPr>
          <w:rStyle w:val="EmphStrong"/>
          <w:b/>
        </w:rPr>
      </w:pPr>
      <w:bookmarkStart w:id="92" w:name="_Toc315364899"/>
      <w:r w:rsidRPr="007B7922">
        <w:rPr>
          <w:rStyle w:val="EmphStrong"/>
          <w:b/>
        </w:rPr>
        <w:t>Modeling</w:t>
      </w:r>
      <w:bookmarkEnd w:id="92"/>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ins w:id="93" w:author="mtalbert" w:date="2012-10-15T10:55:00Z">
        <w:r w:rsidR="00D02894">
          <w:t xml:space="preserve"> presence-only data and </w:t>
        </w:r>
        <w:proofErr w:type="gramStart"/>
        <w:r w:rsidR="00D02894">
          <w:t>GLM,</w:t>
        </w:r>
        <w:proofErr w:type="gramEnd"/>
        <w:r w:rsidR="00D02894">
          <w:t xml:space="preserve"> MARS, and BRT can be used for</w:t>
        </w:r>
      </w:ins>
      <w:r>
        <w:t xml:space="preserve"> count data </w:t>
      </w:r>
      <w:ins w:id="94" w:author="mtalbert" w:date="2012-10-15T10:56:00Z">
        <w:r w:rsidR="00D02894">
          <w:t>as well</w:t>
        </w:r>
      </w:ins>
      <w:del w:id="95" w:author="mtalbert" w:date="2012-10-15T10:56:00Z">
        <w:r w:rsidDel="00D02894">
          <w:delText>all of these except Random Forest work</w:delText>
        </w:r>
      </w:del>
      <w:r>
        <w:t xml:space="preserve"> under the assumption that a count response can be modeled as </w:t>
      </w:r>
      <w:r w:rsidR="007B7922">
        <w:t>Poisson</w:t>
      </w:r>
      <w:r>
        <w:t xml:space="preserve">.  </w:t>
      </w:r>
      <w:del w:id="96" w:author="mtalbert" w:date="2012-10-15T10:57:00Z">
        <w:r w:rsidDel="00D02894">
          <w:delText xml:space="preserve">Random Forest </w:delText>
        </w:r>
      </w:del>
      <w:del w:id="97" w:author="mtalbert" w:date="2012-10-15T10:56:00Z">
        <w:r w:rsidDel="00D02894">
          <w:delText>is less restrictive</w:delText>
        </w:r>
      </w:del>
      <w:del w:id="98" w:author="mtalbert" w:date="2012-10-15T10:57:00Z">
        <w:r w:rsidDel="00D02894">
          <w:delText xml:space="preserve">.  </w:delText>
        </w:r>
      </w:del>
      <w:r>
        <w:t xml:space="preserve">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99" w:name="_Toc315364901"/>
      <w:r w:rsidRPr="00A75C92">
        <w:rPr>
          <w:rStyle w:val="EmphStrong"/>
        </w:rPr>
        <w:t>Generalized Linear Model (GLM)</w:t>
      </w:r>
      <w:bookmarkEnd w:id="99"/>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ins w:id="100" w:author="mtalbert" w:date="2012-10-15T09:01:00Z">
        <w:r w:rsidR="007F7CDF">
          <w:t xml:space="preserve"> or BIC (Bayesian Information Criterion)</w:t>
        </w:r>
      </w:ins>
      <w:r>
        <w:t xml:space="preserve"> score for each covariate which could be added to the model.  AIC</w:t>
      </w:r>
      <w:ins w:id="101" w:author="mtalbert" w:date="2012-10-15T09:02:00Z">
        <w:r w:rsidR="007F7CDF">
          <w:t xml:space="preserve"> and </w:t>
        </w:r>
        <w:proofErr w:type="gramStart"/>
        <w:r w:rsidR="007F7CDF">
          <w:t xml:space="preserve">BIC </w:t>
        </w:r>
      </w:ins>
      <w:r>
        <w:t xml:space="preserve"> </w:t>
      </w:r>
      <w:ins w:id="102" w:author="mtalbert" w:date="2012-10-15T09:02:00Z">
        <w:r w:rsidR="007F7CDF">
          <w:t>are</w:t>
        </w:r>
      </w:ins>
      <w:proofErr w:type="gramEnd"/>
      <w:del w:id="103" w:author="mtalbert" w:date="2012-10-15T09:02:00Z">
        <w:r w:rsidDel="007F7CDF">
          <w:delText>is a</w:delText>
        </w:r>
      </w:del>
      <w:r>
        <w:t xml:space="preserve"> measure</w:t>
      </w:r>
      <w:ins w:id="104" w:author="mtalbert" w:date="2012-10-15T09:02:00Z">
        <w:r w:rsidR="007F7CDF">
          <w:t>s</w:t>
        </w:r>
      </w:ins>
      <w:r>
        <w:t xml:space="preserve"> of how well the model fits the data with a penalty based on the number of covariates in the model.  In the first step, we add the covariate with the best AIC</w:t>
      </w:r>
      <w:ins w:id="105" w:author="mtalbert" w:date="2012-10-15T09:02:00Z">
        <w:r w:rsidR="001958B1">
          <w:t>/BIC</w:t>
        </w:r>
      </w:ins>
      <w:r>
        <w:t xml:space="preserve"> score.  In the next step we calculate AIC</w:t>
      </w:r>
      <w:ins w:id="106" w:author="mtalbert" w:date="2012-10-15T09:02:00Z">
        <w:r w:rsidR="001958B1">
          <w:t>/BIC</w:t>
        </w:r>
      </w:ins>
      <w:r>
        <w:t xml:space="preserve"> scores for all two-covariate models and again add the covariate that most improves the AIC, and so on.  </w:t>
      </w:r>
      <w:r>
        <w:lastRenderedPageBreak/>
        <w:t xml:space="preserve">At each step, we also look at the change in </w:t>
      </w:r>
      <w:proofErr w:type="gramStart"/>
      <w:r>
        <w:t>AIC</w:t>
      </w:r>
      <w:ins w:id="107" w:author="mtalbert" w:date="2012-10-15T09:03:00Z">
        <w:r w:rsidR="001958B1">
          <w:t>/BIC</w:t>
        </w:r>
      </w:ins>
      <w:proofErr w:type="gramEnd"/>
      <w:r>
        <w:t xml:space="preserve"> from dropping each covariate currently in the model.  The stepwise procedure ends when no additions or removals result in an improvement in AIC</w:t>
      </w:r>
      <w:ins w:id="108" w:author="mtalbert" w:date="2012-10-15T09:03:00Z">
        <w:r w:rsidR="001958B1">
          <w:t>/BIC</w:t>
        </w:r>
      </w:ins>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109" w:name="_Toc315364902"/>
      <w:r w:rsidRPr="00A75C92">
        <w:rPr>
          <w:rStyle w:val="EmphStrong"/>
        </w:rPr>
        <w:t>Multivariate Adaptive Regression Splines (MARS)</w:t>
      </w:r>
      <w:bookmarkEnd w:id="109"/>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110" w:name="_Toc315364903"/>
      <w:proofErr w:type="spellStart"/>
      <w:r w:rsidRPr="00A75C92">
        <w:rPr>
          <w:rStyle w:val="EmphStrong"/>
        </w:rPr>
        <w:t>RandomForest</w:t>
      </w:r>
      <w:bookmarkEnd w:id="110"/>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ins w:id="111" w:author="mtalbert" w:date="2012-10-15T09:04:00Z">
        <w:r w:rsidR="001958B1">
          <w:t xml:space="preserve"> by default</w:t>
        </w:r>
      </w:ins>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xml:space="preserve">,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w:t>
      </w:r>
      <w:r>
        <w:lastRenderedPageBreak/>
        <w:t>out-of-bag (OOB).  All evaluation metrics for the training data are based on OOB predictions and thus should be similar to the results from applying evaluation metrics to independent test data</w:t>
      </w:r>
      <w:ins w:id="112" w:author="mtalbert" w:date="2012-10-15T09:05:00Z">
        <w:r w:rsidR="001958B1">
          <w:t xml:space="preserve"> assuming independent observations</w:t>
        </w:r>
      </w:ins>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3"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113" w:name="_Toc315364904"/>
      <w:proofErr w:type="spellStart"/>
      <w:r w:rsidRPr="00B46917">
        <w:rPr>
          <w:rStyle w:val="EmphStrong"/>
        </w:rPr>
        <w:t>BoostedRegressionTree</w:t>
      </w:r>
      <w:proofErr w:type="spellEnd"/>
      <w:r w:rsidRPr="00B46917">
        <w:rPr>
          <w:rStyle w:val="EmphStrong"/>
        </w:rPr>
        <w:t xml:space="preserve"> (BRT)</w:t>
      </w:r>
      <w:bookmarkEnd w:id="113"/>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ins w:id="114" w:author="mtalbert" w:date="2012-10-15T09:05:00Z">
        <w:r w:rsidR="001958B1">
          <w:t xml:space="preserve"> by default</w:t>
        </w:r>
      </w:ins>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115" w:name="_Toc315364900"/>
      <w:r w:rsidRPr="000259A5">
        <w:rPr>
          <w:rStyle w:val="EmphStrong"/>
        </w:rPr>
        <w:t>Output Produced by All models</w:t>
      </w:r>
      <w:bookmarkEnd w:id="115"/>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0259A5">
      <w:pPr>
        <w:pStyle w:val="ListNumber"/>
        <w:numPr>
          <w:ilvl w:val="0"/>
          <w:numId w:val="49"/>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ins w:id="116" w:author="mtalbert" w:date="2012-10-15T09:07:00Z">
        <w:r w:rsidR="001958B1">
          <w:t xml:space="preserve"> or background</w:t>
        </w:r>
      </w:ins>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del w:id="117" w:author="mtalbert" w:date="2012-10-15T09:07:00Z">
        <w:r w:rsidDel="001958B1">
          <w:delText xml:space="preserve">Statistics </w:delText>
        </w:r>
      </w:del>
      <w:ins w:id="118" w:author="mtalbert" w:date="2012-10-15T09:07:00Z">
        <w:r w:rsidR="001958B1">
          <w:t xml:space="preserve">metrics </w:t>
        </w:r>
      </w:ins>
      <w:r>
        <w:t xml:space="preserve">are reported for the </w:t>
      </w:r>
      <w:ins w:id="119" w:author="mtalbert" w:date="2012-10-15T09:08:00Z">
        <w:r w:rsidR="000B2B77">
          <w:t xml:space="preserve">calibration data </w:t>
        </w:r>
      </w:ins>
      <w:del w:id="120" w:author="mtalbert" w:date="2012-10-15T09:08:00Z">
        <w:r w:rsidDel="000B2B77">
          <w:delText xml:space="preserve">data used to fit the model </w:delText>
        </w:r>
      </w:del>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rPr>
          <w:ins w:id="121" w:author="mtalbert" w:date="2012-10-15T09:28:00Z"/>
        </w:rPr>
      </w:pPr>
      <w:r w:rsidRPr="00A450E0">
        <w:rPr>
          <w:rStyle w:val="EmphStrong"/>
        </w:rPr>
        <w:t>“</w:t>
      </w:r>
      <w:proofErr w:type="spellStart"/>
      <w:proofErr w:type="gramStart"/>
      <w:r w:rsidRPr="00A450E0">
        <w:rPr>
          <w:rStyle w:val="EmphStrong"/>
        </w:rPr>
        <w:t>model</w:t>
      </w:r>
      <w:proofErr w:type="gramEnd"/>
      <w:r w:rsidRPr="00A450E0">
        <w:rPr>
          <w:rStyle w:val="EmphStrong"/>
        </w:rPr>
        <w:t>”_modelEvalPlot.jpg</w:t>
      </w:r>
      <w:proofErr w:type="spellEnd"/>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w:t>
      </w:r>
      <w:r>
        <w:lastRenderedPageBreak/>
        <w:t xml:space="preserve">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ins w:id="122" w:author="mtalbert" w:date="2012-10-15T09:24:00Z">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w:t>
        </w:r>
      </w:ins>
      <w:ins w:id="123" w:author="mtalbert" w:date="2012-10-15T09:27:00Z">
        <w:r w:rsidR="005D64D6">
          <w:t>realistic</w:t>
        </w:r>
      </w:ins>
      <w:ins w:id="124" w:author="mtalbert" w:date="2012-10-15T09:24:00Z">
        <w:r w:rsidR="005D64D6">
          <w:t xml:space="preserve"> on </w:t>
        </w:r>
        <w:r w:rsidR="0096010D">
          <w:t xml:space="preserve">independent test data in </w:t>
        </w:r>
      </w:ins>
      <w:ins w:id="125" w:author="mtalbert" w:date="2012-10-17T15:23:00Z">
        <w:r w:rsidR="0096010D">
          <w:t>a few</w:t>
        </w:r>
      </w:ins>
      <w:ins w:id="126" w:author="mtalbert" w:date="2012-10-15T09:24:00Z">
        <w:r w:rsidR="005D64D6">
          <w:t xml:space="preserve"> situations including when detection probability is not 1</w:t>
        </w:r>
      </w:ins>
      <w:ins w:id="127" w:author="mtalbert" w:date="2012-10-15T09:26:00Z">
        <w:r w:rsidR="005D64D6">
          <w:t xml:space="preserve"> and</w:t>
        </w:r>
      </w:ins>
      <w:ins w:id="128" w:author="mtalbert" w:date="2012-10-15T09:24:00Z">
        <w:r w:rsidR="0096010D">
          <w:t xml:space="preserve"> whe</w:t>
        </w:r>
      </w:ins>
      <w:ins w:id="129" w:author="mtalbert" w:date="2012-10-24T10:37:00Z">
        <w:r w:rsidR="000C1A54">
          <w:t>n</w:t>
        </w:r>
      </w:ins>
      <w:ins w:id="130" w:author="mtalbert" w:date="2012-10-15T09:26:00Z">
        <w:r w:rsidR="005D64D6">
          <w:t xml:space="preserve"> pseudo-absences are used in model calibration</w:t>
        </w:r>
      </w:ins>
      <w:ins w:id="131" w:author="mtalbert" w:date="2012-10-15T09:27:00Z">
        <w:r w:rsidR="005D64D6">
          <w:t xml:space="preserve"> and could represent potentially suitable habitat</w:t>
        </w:r>
      </w:ins>
      <w:ins w:id="132" w:author="mtalbert" w:date="2012-10-15T09:26:00Z">
        <w:r w:rsidR="005D64D6">
          <w:t>.</w:t>
        </w:r>
      </w:ins>
      <w:ins w:id="133" w:author="mtalbert" w:date="2012-10-15T09:24:00Z">
        <w:r w:rsidR="005D64D6">
          <w:t xml:space="preserve">  </w:t>
        </w:r>
      </w:ins>
      <w:ins w:id="134" w:author="mtalbert" w:date="2012-10-15T09:22:00Z">
        <w:r w:rsidR="00C658EA">
          <w:t xml:space="preserve">Several considerations should be factored into comparing AUC plots for different models.  AUC is dependent on </w:t>
        </w:r>
        <w:r w:rsidR="005D64D6">
          <w:t xml:space="preserve">the spatial extent of the study, grain size, prevalence, and number of pseudo-absence points all of these parameters must remain fixed in order for AUC scores to be comparable </w:t>
        </w:r>
      </w:ins>
      <w:ins w:id="135" w:author="mtalbert" w:date="2012-10-24T10:38:00Z">
        <w:r w:rsidR="000C1A54">
          <w:t xml:space="preserve">across </w:t>
        </w:r>
        <w:proofErr w:type="gramStart"/>
        <w:r w:rsidR="000C1A54">
          <w:t>models</w:t>
        </w:r>
      </w:ins>
      <w:ins w:id="136" w:author="mtalbert" w:date="2012-10-15T09:22:00Z">
        <w:r w:rsidR="005D64D6">
          <w:t>(</w:t>
        </w:r>
        <w:proofErr w:type="gramEnd"/>
        <w:r w:rsidR="005D64D6">
          <w:t>Lobo 2008).</w:t>
        </w:r>
      </w:ins>
      <w:ins w:id="137" w:author="mtalbert" w:date="2012-10-17T15:24:00Z">
        <w:r w:rsidR="0096010D">
          <w:t xml:space="preserve">  Also if evaluation data is not independent of calibration data then all evaluation metrics will likely be inflated.</w:t>
        </w:r>
      </w:ins>
      <w:ins w:id="138" w:author="mtalbert" w:date="2012-10-15T09:22:00Z">
        <w:r w:rsidR="005D64D6">
          <w:t xml:space="preserve">  </w:t>
        </w:r>
      </w:ins>
      <w:r>
        <w:t xml:space="preserve">For count data this display will show several standard plots </w:t>
      </w:r>
      <w:proofErr w:type="spellStart"/>
      <w:r>
        <w:t>for</w:t>
      </w:r>
      <w:del w:id="139" w:author="mtalbert" w:date="2012-10-15T09:28:00Z">
        <w:r w:rsidDel="0062412E">
          <w:delText xml:space="preserve"> </w:delText>
        </w:r>
      </w:del>
      <w:r>
        <w:t>assessment</w:t>
      </w:r>
      <w:proofErr w:type="spellEnd"/>
      <w:r>
        <w:t xml:space="preserve"> of model residuals.     </w:t>
      </w:r>
    </w:p>
    <w:p w:rsidR="004D13B4" w:rsidRDefault="004950E6" w:rsidP="0062412E">
      <w:pPr>
        <w:pStyle w:val="ListNumber"/>
        <w:numPr>
          <w:ilvl w:val="0"/>
          <w:numId w:val="0"/>
        </w:numPr>
        <w:ind w:left="540"/>
      </w:pPr>
      <w:ins w:id="140" w:author="mtalbert" w:date="2012-10-15T09:13:00Z">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4"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5"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ins>
    </w:p>
    <w:p w:rsidR="004D13B4" w:rsidRDefault="004D13B4" w:rsidP="00A93032">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ins w:id="141" w:author="mtalbert" w:date="2012-10-15T09:31:00Z">
        <w:r w:rsidR="0062412E">
          <w:t>a smooth of</w:t>
        </w:r>
      </w:ins>
      <w:del w:id="142" w:author="mtalbert" w:date="2012-10-15T09:31:00Z">
        <w:r w:rsidDel="0062412E">
          <w:delText>the actual</w:delText>
        </w:r>
      </w:del>
      <w:r>
        <w:t xml:space="preserve"> proportion</w:t>
      </w:r>
      <w:del w:id="143" w:author="mtalbert" w:date="2012-10-15T09:31:00Z">
        <w:r w:rsidDel="0062412E">
          <w:delText>s</w:delText>
        </w:r>
      </w:del>
      <w:r>
        <w:t xml:space="preserve"> of </w:t>
      </w:r>
      <w:proofErr w:type="gramStart"/>
      <w:r>
        <w:t>occurrence</w:t>
      </w:r>
      <w:proofErr w:type="gramEnd"/>
      <w:del w:id="144" w:author="mtalbert" w:date="2012-10-15T09:31:00Z">
        <w:r w:rsidDel="0062412E">
          <w:delText xml:space="preserve"> for each of 5 bins along the probability axis</w:delText>
        </w:r>
      </w:del>
      <w:ins w:id="145" w:author="mtalbert" w:date="2012-10-15T09:31:00Z">
        <w:r w:rsidR="0062412E">
          <w:t xml:space="preserve">(Philips </w:t>
        </w:r>
        <w:proofErr w:type="spellStart"/>
        <w:r w:rsidR="0062412E">
          <w:t>Elith</w:t>
        </w:r>
        <w:proofErr w:type="spellEnd"/>
        <w:r w:rsidR="0062412E">
          <w:t xml:space="preserve"> 2010)</w:t>
        </w:r>
      </w:ins>
      <w:r>
        <w:t xml:space="preserve">.  A logistic regression model is fit to the </w:t>
      </w:r>
      <w:proofErr w:type="spellStart"/>
      <w:r>
        <w:t>logits</w:t>
      </w:r>
      <w:proofErr w:type="spellEnd"/>
      <w:r>
        <w:t xml:space="preserve"> of the predicted probabilities of occurrence and is </w:t>
      </w:r>
      <w:del w:id="146" w:author="mtalbert" w:date="2012-10-15T09:31:00Z">
        <w:r w:rsidDel="0062412E">
          <w:delText>shown on the plot</w:delText>
        </w:r>
      </w:del>
      <w:ins w:id="147" w:author="mtalbert" w:date="2012-10-15T09:31:00Z">
        <w:r w:rsidR="0062412E">
          <w:t>reported in the textual output</w:t>
        </w:r>
      </w:ins>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del w:id="148" w:author="mtalbert" w:date="2012-10-24T10:40:00Z">
        <w:r w:rsidDel="000C1A54">
          <w:delText>Currently calibration plots are only produced for presence absence models.</w:delText>
        </w:r>
        <w:r w:rsidR="001A470E" w:rsidDel="000C1A54">
          <w:delText xml:space="preserve">  </w:delText>
        </w:r>
      </w:del>
      <w:r w:rsidR="001A470E">
        <w:t xml:space="preserve">Poor model calibration means that the model predictions do not match well the probability of occurrence at sites.  Poor </w:t>
      </w:r>
      <w:r w:rsidR="001A470E">
        <w:lastRenderedPageBreak/>
        <w:t>model calibration</w:t>
      </w:r>
      <w:r>
        <w:t xml:space="preserve"> </w:t>
      </w:r>
      <w:r w:rsidR="001A470E">
        <w:t>is not always associated with poor discrimination and so models with poor calibration but that still have high 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ins w:id="149" w:author="mtalbert" w:date="2012-10-15T11:05:00Z">
        <w:r w:rsidR="00F50498">
          <w:t xml:space="preserve">produced for presence/absence and presence-only data the plots are based on Phillips and </w:t>
        </w:r>
        <w:proofErr w:type="spellStart"/>
        <w:r w:rsidR="00F50498">
          <w:t>Elith</w:t>
        </w:r>
      </w:ins>
      <w:ins w:id="150" w:author="mtalbert" w:date="2012-10-15T11:06:00Z">
        <w:r w:rsidR="00F50498">
          <w:t>’s</w:t>
        </w:r>
        <w:proofErr w:type="spellEnd"/>
        <w:r w:rsidR="00F50498">
          <w:t xml:space="preserve"> code (Phillips and </w:t>
        </w:r>
        <w:proofErr w:type="spellStart"/>
        <w:r w:rsidR="00F50498">
          <w:t>Elith</w:t>
        </w:r>
        <w:proofErr w:type="spellEnd"/>
        <w:r w:rsidR="00F50498">
          <w:t xml:space="preserve"> 2010)</w:t>
        </w:r>
      </w:ins>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6"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151" w:name="_Toc315364917"/>
      <w:r>
        <w:t>A calibration plot showing good calibration.  Note that the logit curve follows the diagonal quite closely.  The intercept is not significantly different than zero and the slope is not significantly different than 1.</w:t>
      </w:r>
      <w:bookmarkEnd w:id="151"/>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57"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152" w:name="_Toc315364918"/>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152"/>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58"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59"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153" w:name="_Toc315364919"/>
      <w:r>
        <w:t xml:space="preserve">Confusion matricies for a data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153"/>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ins w:id="154" w:author="mtalbert" w:date="2012-10-17T15:30:00Z">
        <w:r w:rsidR="0096010D">
          <w:t xml:space="preserve">Response curves fit using different models can be compared within the output viewer window to determine if the nature of the relationship between the response and predictor was consistent between models.  </w:t>
        </w:r>
      </w:ins>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ins w:id="155" w:author="mtalbert" w:date="2012-10-17T15:33:00Z">
        <w:r w:rsidR="0096010D">
          <w:t>.</w:t>
        </w:r>
      </w:ins>
      <w:r>
        <w:t xml:space="preserve"> </w:t>
      </w:r>
      <w:del w:id="156" w:author="mtalbert" w:date="2012-10-17T15:33:00Z">
        <w:r w:rsidDel="0096010D">
          <w:delText xml:space="preserve">and can be compared </w:delText>
        </w:r>
      </w:del>
      <w:ins w:id="157" w:author="mtalbert" w:date="2012-10-17T15:33:00Z">
        <w:r w:rsidR="0096010D">
          <w:t xml:space="preserve">Comparison </w:t>
        </w:r>
      </w:ins>
      <w:r>
        <w:t>with the spatial pattern of predictors that were not included in the model</w:t>
      </w:r>
      <w:ins w:id="158" w:author="mtalbert" w:date="2012-10-17T15:33:00Z">
        <w:r w:rsidR="0096010D">
          <w:t xml:space="preserve"> might be considered</w:t>
        </w:r>
      </w:ins>
      <w:r>
        <w:t xml:space="preserve">.  </w:t>
      </w:r>
      <w:ins w:id="159" w:author="mtalbert" w:date="2012-10-24T10:45:00Z">
        <w:r w:rsidR="000C1A54">
          <w:t xml:space="preserve">Species specific processes can also result in spatially structured residuals in which case more complex spatial models should be considered.  </w:t>
        </w:r>
      </w:ins>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w:t>
      </w:r>
      <w:r>
        <w:lastRenderedPageBreak/>
        <w:t>that are appropriat</w:t>
      </w:r>
      <w:r w:rsidR="00A450E0">
        <w:t>e for species distribution 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ins w:id="160" w:author="mtalbert" w:date="2012-10-24T10:49:00Z">
        <w:r w:rsidR="004950E6">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0"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ins>
      <w:r>
        <w:t xml:space="preserve">     </w:t>
      </w:r>
    </w:p>
    <w:p w:rsidR="0074319B" w:rsidRPr="0074319B" w:rsidRDefault="0074319B" w:rsidP="00352796">
      <w:pPr>
        <w:pStyle w:val="ListNumber"/>
        <w:rPr>
          <w:ins w:id="161" w:author="mtalbert" w:date="2012-10-24T11:14:00Z"/>
          <w:rStyle w:val="EmphStrong"/>
        </w:rPr>
      </w:pPr>
      <w:ins w:id="162" w:author="mtalbert" w:date="2012-10-24T11:16:00Z">
        <w:r w:rsidRPr="0074319B">
          <w:rPr>
            <w:rStyle w:val="EmphStrong"/>
          </w:rPr>
          <w:t>“</w:t>
        </w:r>
        <w:proofErr w:type="gramStart"/>
        <w:r w:rsidRPr="0074319B">
          <w:rPr>
            <w:rStyle w:val="EmphStrong"/>
          </w:rPr>
          <w:t>model</w:t>
        </w:r>
        <w:proofErr w:type="gramEnd"/>
        <w:r w:rsidRPr="0074319B">
          <w:rPr>
            <w:rStyle w:val="EmphStrong"/>
          </w:rPr>
          <w:t>” _</w:t>
        </w:r>
        <w:proofErr w:type="spellStart"/>
        <w:r w:rsidRPr="0074319B">
          <w:rPr>
            <w:rStyle w:val="EmphStrong"/>
          </w:rPr>
          <w:t>variable.importance.jpg</w:t>
        </w:r>
      </w:ins>
      <w:proofErr w:type="spellEnd"/>
      <w:ins w:id="163" w:author="mtalbert" w:date="2012-10-24T11:17:00Z">
        <w:r>
          <w:rPr>
            <w:rStyle w:val="EmphStrong"/>
            <w:b w:val="0"/>
            <w:i w:val="0"/>
            <w:u w:val="single"/>
          </w:rPr>
          <w:t xml:space="preserve"> Variable importance plots</w:t>
        </w:r>
      </w:ins>
      <w:ins w:id="164" w:author="mtalbert" w:date="2012-10-24T11:18:00Z">
        <w:r>
          <w:rPr>
            <w:rStyle w:val="EmphStrong"/>
            <w:b w:val="0"/>
            <w:i w:val="0"/>
            <w:u w:val="single"/>
          </w:rPr>
          <w:t xml:space="preserve"> provide a model independent comparison of the relative influence of each predictor in each model.  They</w:t>
        </w:r>
      </w:ins>
      <w:ins w:id="165" w:author="mtalbert" w:date="2012-10-24T11:17:00Z">
        <w:r>
          <w:rPr>
            <w:rStyle w:val="EmphStrong"/>
            <w:b w:val="0"/>
            <w:i w:val="0"/>
            <w:u w:val="single"/>
          </w:rPr>
          <w:t xml:space="preserve"> are created </w:t>
        </w:r>
      </w:ins>
      <w:ins w:id="166" w:author="mtalbert" w:date="2012-10-24T11:20:00Z">
        <w:r>
          <w:rPr>
            <w:rStyle w:val="EmphStrong"/>
            <w:b w:val="0"/>
            <w:i w:val="0"/>
            <w:u w:val="single"/>
          </w:rPr>
          <w:t xml:space="preserve">following the fitting of the final model </w:t>
        </w:r>
      </w:ins>
      <w:ins w:id="167" w:author="mtalbert" w:date="2012-10-24T11:17:00Z">
        <w:r>
          <w:rPr>
            <w:rStyle w:val="EmphStrong"/>
            <w:b w:val="0"/>
            <w:i w:val="0"/>
            <w:u w:val="single"/>
          </w:rPr>
          <w:t xml:space="preserve">by successively permuting each predictor in the </w:t>
        </w:r>
      </w:ins>
      <w:ins w:id="168" w:author="mtalbert" w:date="2012-10-24T11:20:00Z">
        <w:r>
          <w:rPr>
            <w:rStyle w:val="EmphStrong"/>
            <w:b w:val="0"/>
            <w:i w:val="0"/>
            <w:u w:val="single"/>
          </w:rPr>
          <w:t xml:space="preserve">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w:t>
        </w:r>
        <w:r>
          <w:rPr>
            <w:rStyle w:val="EmphStrong"/>
            <w:b w:val="0"/>
            <w:i w:val="0"/>
            <w:u w:val="single"/>
          </w:rPr>
          <w:lastRenderedPageBreak/>
          <w:t>fit.</w:t>
        </w:r>
      </w:ins>
      <w:ins w:id="169" w:author="mtalbert" w:date="2012-10-24T11:54:00Z">
        <w:r w:rsidR="006A6AC5">
          <w:rPr>
            <w:rStyle w:val="EmphStrong"/>
            <w:b w:val="0"/>
            <w:i w:val="0"/>
            <w:u w:val="single"/>
          </w:rPr>
          <w:t xml:space="preserve">  We measure variable importance using the </w:t>
        </w:r>
      </w:ins>
      <w:ins w:id="170" w:author="mtalbert" w:date="2012-10-24T13:55:00Z">
        <w:r w:rsidR="00C54A68">
          <w:rPr>
            <w:rStyle w:val="EmphStrong"/>
            <w:b w:val="0"/>
            <w:i w:val="0"/>
            <w:u w:val="single"/>
          </w:rPr>
          <w:t xml:space="preserve">one minus the correlation between the original predictions and the predictions with the </w:t>
        </w:r>
        <w:r w:rsidR="007B0A43">
          <w:rPr>
            <w:rStyle w:val="EmphStrong"/>
            <w:b w:val="0"/>
            <w:i w:val="0"/>
            <w:u w:val="single"/>
          </w:rPr>
          <w:t xml:space="preserve">predictor permuted so that a large variable importance corresponds to low correlations between </w:t>
        </w:r>
      </w:ins>
      <w:ins w:id="171" w:author="mtalbert" w:date="2012-10-24T13:56:00Z">
        <w:r w:rsidR="007B0A43">
          <w:rPr>
            <w:rStyle w:val="EmphStrong"/>
            <w:b w:val="0"/>
            <w:i w:val="0"/>
            <w:u w:val="single"/>
          </w:rPr>
          <w:t>predictions</w:t>
        </w:r>
      </w:ins>
      <w:ins w:id="172" w:author="mtalbert" w:date="2012-10-24T13:55:00Z">
        <w:r w:rsidR="007B0A43">
          <w:rPr>
            <w:rStyle w:val="EmphStrong"/>
            <w:b w:val="0"/>
            <w:i w:val="0"/>
            <w:u w:val="single"/>
          </w:rPr>
          <w:t xml:space="preserve"> </w:t>
        </w:r>
      </w:ins>
      <w:ins w:id="173" w:author="mtalbert" w:date="2012-10-24T13:56:00Z">
        <w:r w:rsidR="007B0A43">
          <w:rPr>
            <w:rStyle w:val="EmphStrong"/>
            <w:b w:val="0"/>
            <w:i w:val="0"/>
            <w:u w:val="single"/>
          </w:rPr>
          <w:t xml:space="preserve">when permuted which indicates that the predictor was important in the model.  </w:t>
        </w:r>
      </w:ins>
      <w:ins w:id="174" w:author="mtalbert" w:date="2012-10-24T14:04:00Z">
        <w:r w:rsidR="007B0A43">
          <w:rPr>
            <w:rStyle w:val="EmphStrong"/>
            <w:b w:val="0"/>
            <w:i w:val="0"/>
            <w:u w:val="single"/>
          </w:rPr>
          <w:t xml:space="preserve">Lower importance in test data can indicate that the predictor </w:t>
        </w:r>
      </w:ins>
      <w:ins w:id="175" w:author="mtalbert" w:date="2012-10-24T14:05:00Z">
        <w:r w:rsidR="007B0A43">
          <w:rPr>
            <w:rStyle w:val="EmphStrong"/>
            <w:b w:val="0"/>
            <w:i w:val="0"/>
            <w:u w:val="single"/>
          </w:rPr>
          <w:t>performed</w:t>
        </w:r>
      </w:ins>
      <w:ins w:id="176" w:author="mtalbert" w:date="2012-10-24T14:04:00Z">
        <w:r w:rsidR="007B0A43">
          <w:rPr>
            <w:rStyle w:val="EmphStrong"/>
            <w:b w:val="0"/>
            <w:i w:val="0"/>
            <w:u w:val="single"/>
          </w:rPr>
          <w:t xml:space="preserve"> </w:t>
        </w:r>
      </w:ins>
      <w:ins w:id="177" w:author="mtalbert" w:date="2012-10-24T14:05:00Z">
        <w:r w:rsidR="007B0A43">
          <w:rPr>
            <w:rStyle w:val="EmphStrong"/>
            <w:b w:val="0"/>
            <w:i w:val="0"/>
            <w:u w:val="single"/>
          </w:rPr>
          <w:t>well on the training data but doesn’t generalize well (Phillips</w:t>
        </w:r>
      </w:ins>
      <w:ins w:id="178" w:author="mtalbert" w:date="2012-10-24T14:06:00Z">
        <w:r w:rsidR="00B47378">
          <w:rPr>
            <w:rStyle w:val="EmphStrong"/>
            <w:b w:val="0"/>
            <w:i w:val="0"/>
            <w:u w:val="single"/>
          </w:rPr>
          <w:t xml:space="preserve"> Unpublished)</w:t>
        </w:r>
      </w:ins>
      <w:ins w:id="179" w:author="mtalbert" w:date="2012-10-24T14:05:00Z">
        <w:r w:rsidR="007B0A43">
          <w:rPr>
            <w:rStyle w:val="EmphStrong"/>
            <w:b w:val="0"/>
            <w:i w:val="0"/>
            <w:u w:val="single"/>
          </w:rPr>
          <w:t xml:space="preserve">.  </w:t>
        </w:r>
      </w:ins>
      <w:ins w:id="180" w:author="mtalbert" w:date="2012-10-24T14:06:00Z">
        <w:r w:rsidR="004950E6">
          <w:rPr>
            <w:noProof/>
            <w:u w:val="single"/>
            <w:rPrChange w:id="181">
              <w:rPr>
                <w:noProof/>
              </w:rPr>
            </w:rPrChang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1"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ins>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t xml:space="preserve">     </w:t>
      </w:r>
    </w:p>
    <w:p w:rsidR="004D13B4" w:rsidRDefault="004D13B4" w:rsidP="00352796">
      <w:pPr>
        <w:pStyle w:val="ListNumber"/>
      </w:pPr>
      <w:r w:rsidRPr="00A450E0">
        <w:rPr>
          <w:rStyle w:val="EmphStrong"/>
        </w:rPr>
        <w:lastRenderedPageBreak/>
        <w:t>“</w:t>
      </w:r>
      <w:proofErr w:type="spellStart"/>
      <w:proofErr w:type="gramStart"/>
      <w:r w:rsidRPr="00A450E0">
        <w:rPr>
          <w:rStyle w:val="EmphStrong"/>
        </w:rPr>
        <w:t>model</w:t>
      </w:r>
      <w:proofErr w:type="gramEnd"/>
      <w:r w:rsidRPr="00A450E0">
        <w:rPr>
          <w:rStyle w:val="EmphStrong"/>
        </w:rPr>
        <w:t>”_bin_map.tif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spellStart"/>
      <w:proofErr w:type="gramStart"/>
      <w:r w:rsidRPr="00A450E0">
        <w:rPr>
          <w:rStyle w:val="EmphStrong"/>
        </w:rPr>
        <w:t>model</w:t>
      </w:r>
      <w:proofErr w:type="gramEnd"/>
      <w:r w:rsidRPr="00A450E0">
        <w:rPr>
          <w:rStyle w:val="EmphStrong"/>
        </w:rPr>
        <w:t>”_MESS_map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ins w:id="182" w:author="mtalbert" w:date="2012-10-17T15:38:00Z">
        <w:r w:rsidR="00D97AC2">
          <w:t>d</w:t>
        </w:r>
      </w:ins>
      <w:r>
        <w:t xml:space="preserve"> for each predictor and thus cannot diagnose hidden extrapolation as one might do using a hat matrix</w:t>
      </w:r>
      <w:ins w:id="183" w:author="mtalbert" w:date="2012-10-17T15:38:00Z">
        <w:r w:rsidR="00D97AC2">
          <w:t xml:space="preserve"> in multiple </w:t>
        </w:r>
        <w:proofErr w:type="gramStart"/>
        <w:r w:rsidR="00D97AC2">
          <w:t>regression</w:t>
        </w:r>
      </w:ins>
      <w:proofErr w:type="gramEnd"/>
      <w:r>
        <w:t xml:space="preserve">.  This surface is only calculated for variables that are selected in the model selection step within each model fitting algorithm so that variables that do not significantly affect the </w:t>
      </w:r>
      <w:del w:id="184" w:author="mtalbert" w:date="2012-10-17T15:38:00Z">
        <w:r w:rsidDel="00D97AC2">
          <w:delText xml:space="preserve">occurrence of the organism </w:delText>
        </w:r>
      </w:del>
      <w:ins w:id="185" w:author="mtalbert" w:date="2012-10-17T15:38:00Z">
        <w:r w:rsidR="00D97AC2">
          <w:t xml:space="preserve">response for the calibration data </w:t>
        </w:r>
      </w:ins>
      <w:del w:id="186" w:author="mtalbert" w:date="2012-10-17T15:39:00Z">
        <w:r w:rsidDel="00D97AC2">
          <w:delText xml:space="preserve">over the range of the training data </w:delText>
        </w:r>
      </w:del>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t>Evaluation m</w:t>
      </w:r>
      <w:r w:rsidR="00B76ED6">
        <w:t xml:space="preserve">etrics </w:t>
      </w:r>
      <w:ins w:id="187" w:author="mtalbert" w:date="2012-10-17T15:40:00Z">
        <w:r w:rsidR="0090616F">
          <w:t xml:space="preserve">are </w:t>
        </w:r>
      </w:ins>
      <w:r w:rsidR="00B76ED6">
        <w:t xml:space="preserve">appended to </w:t>
      </w:r>
      <w:ins w:id="188" w:author="mtalbert" w:date="2012-10-17T15:40:00Z">
        <w:r w:rsidR="0090616F">
          <w:t xml:space="preserve">two </w:t>
        </w:r>
      </w:ins>
      <w:proofErr w:type="spellStart"/>
      <w:r w:rsidR="00B76ED6">
        <w:t>AcrossModel</w:t>
      </w:r>
      <w:proofErr w:type="spellEnd"/>
      <w:ins w:id="189" w:author="mtalbert" w:date="2012-10-17T15:40:00Z">
        <w:r w:rsidR="0090616F">
          <w:t xml:space="preserve"> comparison files a </w:t>
        </w:r>
        <w:proofErr w:type="spellStart"/>
        <w:r w:rsidR="0090616F">
          <w:t>csv</w:t>
        </w:r>
        <w:proofErr w:type="spellEnd"/>
        <w:r w:rsidR="0090616F">
          <w:t xml:space="preserve"> and a jpg</w:t>
        </w:r>
      </w:ins>
      <w:del w:id="190" w:author="mtalbert" w:date="2012-10-17T15:40:00Z">
        <w:r w:rsidR="00B76ED6" w:rsidDel="0090616F">
          <w:delText>..</w:delText>
        </w:r>
        <w:r w:rsidDel="0090616F">
          <w:delText>.csv and .jpg</w:delText>
        </w:r>
      </w:del>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w:t>
      </w:r>
      <w:r>
        <w:lastRenderedPageBreak/>
        <w:t xml:space="preserve">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ins w:id="191" w:author="mtalbert" w:date="2012-10-24T14:33:00Z">
        <w:r w:rsidR="004950E6">
          <w:rPr>
            <w:noProof/>
            <w:szCs w:val="24"/>
            <w:rPrChange w:id="192">
              <w:rPr>
                <w:noProof/>
              </w:rPr>
            </w:rPrChange>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2"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ins>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193" w:name="_Toc315364905"/>
      <w:r w:rsidRPr="00CC388D">
        <w:rPr>
          <w:rStyle w:val="EmphStrong"/>
        </w:rPr>
        <w:t>Maxent</w:t>
      </w:r>
      <w:bookmarkEnd w:id="193"/>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194" w:name="_Toc315364906"/>
      <w:r w:rsidRPr="00A75C92">
        <w:rPr>
          <w:rStyle w:val="EmphStrong"/>
        </w:rPr>
        <w:t>Select and Test the Final Model</w:t>
      </w:r>
      <w:bookmarkEnd w:id="194"/>
      <w:r w:rsidRPr="00A75C92">
        <w:rPr>
          <w:rStyle w:val="EmphStrong"/>
        </w:rPr>
        <w:t xml:space="preserve"> </w:t>
      </w:r>
    </w:p>
    <w:p w:rsidR="00A8124B" w:rsidRDefault="00124E94" w:rsidP="00A8124B">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Output files that were created for different combinations of model selection splits and response types.  A </w:t>
      </w:r>
      <w:r w:rsidRPr="00A8124B">
        <w:lastRenderedPageBreak/>
        <w:t>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195"/>
      <w:r w:rsidRPr="00A8124B">
        <w:t>shown</w:t>
      </w:r>
      <w:commentRangeEnd w:id="195"/>
      <w:r w:rsidRPr="00A8124B">
        <w:commentReference w:id="195"/>
      </w:r>
      <w:r w:rsidRPr="00A8124B">
        <w:t>.  Once the desired models are selected then the requested output will be produced for the best performing models.</w:t>
      </w:r>
      <w:r>
        <w:t xml:space="preserve">  </w:t>
      </w:r>
    </w:p>
    <w:p w:rsidR="00F32CFF" w:rsidRDefault="00124E94" w:rsidP="00A8124B">
      <w:pPr>
        <w:pStyle w:val="Heading2"/>
        <w:rPr>
          <w:kern w:val="32"/>
        </w:rPr>
      </w:pPr>
      <w:r>
        <w:br w:type="page"/>
      </w:r>
      <w:bookmarkStart w:id="196" w:name="_Toc315364907"/>
      <w:r w:rsidR="00F32CFF">
        <w:rPr>
          <w:kern w:val="32"/>
        </w:rPr>
        <w:lastRenderedPageBreak/>
        <w:t>Viewing Output</w:t>
      </w:r>
      <w:bookmarkEnd w:id="196"/>
    </w:p>
    <w:p w:rsidR="00F32CFF" w:rsidRPr="00CC388D" w:rsidRDefault="00F32CFF" w:rsidP="00CC388D">
      <w:pPr>
        <w:pStyle w:val="Heading3"/>
        <w:rPr>
          <w:rStyle w:val="EmphStrong"/>
        </w:rPr>
      </w:pPr>
      <w:bookmarkStart w:id="197" w:name="_Toc315364908"/>
      <w:r w:rsidRPr="00CC388D">
        <w:rPr>
          <w:rStyle w:val="EmphStrong"/>
        </w:rPr>
        <w:t>Spreadsheet</w:t>
      </w:r>
      <w:bookmarkEnd w:id="197"/>
    </w:p>
    <w:p w:rsidR="00F32CFF" w:rsidRDefault="00F32CFF" w:rsidP="004940B1">
      <w:pPr>
        <w:pStyle w:val="BodyText"/>
        <w:ind w:firstLine="0"/>
      </w:pPr>
      <w:r>
        <w:t>VisTrails has a spreadsheet to view individual outputs side by side.</w:t>
      </w:r>
      <w:r w:rsidR="004940B1">
        <w:t xml:space="preserve">  Besides the built in cells for viewing text, </w:t>
      </w:r>
      <w:proofErr w:type="spellStart"/>
      <w:r w:rsidR="004940B1">
        <w:t>webpages</w:t>
      </w:r>
      <w:proofErr w:type="spellEnd"/>
      <w:r w:rsidR="004940B1">
        <w:t>, etc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4"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198" w:name="_Toc315364909"/>
      <w:r w:rsidRPr="00CC388D">
        <w:rPr>
          <w:rStyle w:val="EmphStrong"/>
        </w:rPr>
        <w:t>SAHM Model Output Viewer Cell</w:t>
      </w:r>
      <w:bookmarkEnd w:id="19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199" w:name="_Toc315364910"/>
      <w:r w:rsidRPr="00F743F4">
        <w:rPr>
          <w:rStyle w:val="EmphStrong"/>
        </w:rPr>
        <w:t>SAHM Spatial Output Viewer Cell</w:t>
      </w:r>
      <w:bookmarkEnd w:id="19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537454" cy="2705100"/>
            <wp:effectExtent l="6096" t="0" r="0" b="0"/>
            <wp:docPr id="26"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160" cy="2706247"/>
                      <a:chOff x="990600" y="762000"/>
                      <a:chExt cx="5543160" cy="2706247"/>
                    </a:xfrm>
                  </a:grpSpPr>
                  <a:pic>
                    <a:nvPicPr>
                      <a:cNvPr id="1026" name="Picture 2"/>
                      <a:cNvPicPr>
                        <a:picLocks noChangeAspect="1" noChangeArrowheads="1"/>
                      </a:cNvPicPr>
                    </a:nvPicPr>
                    <a:blipFill>
                      <a:blip r:embed="rId68"/>
                      <a:srcRect/>
                      <a:stretch>
                        <a:fillRect/>
                      </a:stretch>
                    </a:blipFill>
                    <a:spPr bwMode="auto">
                      <a:xfrm>
                        <a:off x="990600" y="762000"/>
                        <a:ext cx="5324475" cy="314325"/>
                      </a:xfrm>
                      <a:prstGeom prst="rect">
                        <a:avLst/>
                      </a:prstGeom>
                      <a:noFill/>
                      <a:ln w="9525">
                        <a:noFill/>
                        <a:miter lim="800000"/>
                        <a:headEnd/>
                        <a:tailEnd/>
                      </a:ln>
                    </a:spPr>
                  </a:pic>
                  <a:sp>
                    <a:nvSpPr>
                      <a:cNvPr id="5" name="TextBox 4"/>
                      <a:cNvSpPr txBox="1"/>
                    </a:nvSpPr>
                    <a:spPr>
                      <a:xfrm rot="4609653">
                        <a:off x="29010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Mess Map</a:t>
                          </a:r>
                        </a:p>
                      </a:txBody>
                      <a:useSpRect/>
                    </a:txSp>
                  </a:sp>
                  <a:cxnSp>
                    <a:nvCxnSpPr>
                      <a:cNvPr id="7" name="Straight Arrow Connector 6"/>
                      <a:cNvCxnSpPr/>
                    </a:nvCxnSpPr>
                    <a:spPr>
                      <a:xfrm>
                        <a:off x="3657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rot="4609653">
                        <a:off x="53394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Save Image</a:t>
                          </a:r>
                          <a:endParaRPr lang="en-US" sz="1200" dirty="0"/>
                        </a:p>
                      </a:txBody>
                      <a:useSpRect/>
                    </a:txSp>
                  </a:sp>
                  <a:cxnSp>
                    <a:nvCxnSpPr>
                      <a:cNvPr id="16" name="Straight Arrow Connector 15"/>
                      <a:cNvCxnSpPr/>
                    </a:nvCxnSpPr>
                    <a:spPr>
                      <a:xfrm>
                        <a:off x="60960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rot="4609653">
                        <a:off x="3205833"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t>
                          </a:r>
                          <a:r>
                            <a:rPr lang="en-US" sz="1200" dirty="0" err="1" smtClean="0"/>
                            <a:t>MoD</a:t>
                          </a:r>
                          <a:r>
                            <a:rPr lang="en-US" sz="1200" dirty="0" smtClean="0"/>
                            <a:t> map</a:t>
                          </a:r>
                          <a:endParaRPr lang="en-US" sz="1200" dirty="0"/>
                        </a:p>
                      </a:txBody>
                      <a:useSpRect/>
                    </a:txSp>
                  </a:sp>
                  <a:cxnSp>
                    <a:nvCxnSpPr>
                      <a:cNvPr id="18" name="Straight Arrow Connector 17"/>
                      <a:cNvCxnSpPr/>
                    </a:nvCxnSpPr>
                    <a:spPr>
                      <a:xfrm>
                        <a:off x="39624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9" name="TextBox 18"/>
                      <a:cNvSpPr txBox="1"/>
                    </a:nvSpPr>
                    <a:spPr>
                      <a:xfrm rot="4609653">
                        <a:off x="4044033" y="2140309"/>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title and legend</a:t>
                          </a:r>
                          <a:endParaRPr lang="en-US" sz="1200" dirty="0"/>
                        </a:p>
                      </a:txBody>
                      <a:useSpRect/>
                    </a:txSp>
                  </a:sp>
                  <a:cxnSp>
                    <a:nvCxnSpPr>
                      <a:cNvPr id="20" name="Straight Arrow Connector 19"/>
                      <a:cNvCxnSpPr/>
                    </a:nvCxnSpPr>
                    <a:spPr>
                      <a:xfrm>
                        <a:off x="4800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rot="4609653">
                        <a:off x="43488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Full Extent</a:t>
                          </a:r>
                          <a:endParaRPr lang="en-US" sz="1200" dirty="0"/>
                        </a:p>
                      </a:txBody>
                      <a:useSpRect/>
                    </a:txSp>
                  </a:sp>
                  <a:cxnSp>
                    <a:nvCxnSpPr>
                      <a:cNvPr id="22" name="Straight Arrow Connector 21"/>
                      <a:cNvCxnSpPr/>
                    </a:nvCxnSpPr>
                    <a:spPr>
                      <a:xfrm>
                        <a:off x="5105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3" name="TextBox 22"/>
                      <a:cNvSpPr txBox="1"/>
                    </a:nvSpPr>
                    <a:spPr>
                      <a:xfrm rot="4609653">
                        <a:off x="47298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Pan</a:t>
                          </a:r>
                          <a:endParaRPr lang="en-US" sz="1200" dirty="0"/>
                        </a:p>
                      </a:txBody>
                      <a:useSpRect/>
                    </a:txSp>
                  </a:sp>
                  <a:cxnSp>
                    <a:nvCxnSpPr>
                      <a:cNvPr id="24" name="Straight Arrow Connector 23"/>
                      <a:cNvCxnSpPr/>
                    </a:nvCxnSpPr>
                    <a:spPr>
                      <a:xfrm>
                        <a:off x="54864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4609653">
                        <a:off x="5287829" y="1835388"/>
                        <a:ext cx="1455796"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rectangle</a:t>
                          </a:r>
                          <a:endParaRPr lang="en-US" sz="1200" dirty="0"/>
                        </a:p>
                      </a:txBody>
                      <a:useSpRect/>
                    </a:txSp>
                  </a:sp>
                  <a:cxnSp>
                    <a:nvCxnSpPr>
                      <a:cNvPr id="26" name="Straight Arrow Connector 25"/>
                      <a:cNvCxnSpPr/>
                    </a:nvCxnSpPr>
                    <a:spPr>
                      <a:xfrm>
                        <a:off x="57912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rot="4609653">
                        <a:off x="1072232" y="216907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presence </a:t>
                          </a:r>
                          <a:r>
                            <a:rPr lang="en-US" sz="1200" dirty="0"/>
                            <a:t>points </a:t>
                          </a:r>
                        </a:p>
                      </a:txBody>
                      <a:useSpRect/>
                    </a:txSp>
                  </a:sp>
                  <a:cxnSp>
                    <a:nvCxnSpPr>
                      <a:cNvPr id="28" name="Straight Arrow Connector 27"/>
                      <a:cNvCxnSpPr/>
                    </a:nvCxnSpPr>
                    <a:spPr>
                      <a:xfrm>
                        <a:off x="18288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rot="4609653">
                        <a:off x="1377033"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absence </a:t>
                          </a:r>
                          <a:r>
                            <a:rPr lang="en-US" sz="1200" dirty="0"/>
                            <a:t>points </a:t>
                          </a:r>
                        </a:p>
                      </a:txBody>
                      <a:useSpRect/>
                    </a:txSp>
                  </a:sp>
                  <a:cxnSp>
                    <a:nvCxnSpPr>
                      <a:cNvPr id="30" name="Straight Arrow Connector 29"/>
                      <a:cNvCxnSpPr/>
                    </a:nvCxnSpPr>
                    <a:spPr>
                      <a:xfrm>
                        <a:off x="21336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rot="4609653">
                        <a:off x="1635188" y="2213510"/>
                        <a:ext cx="223247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background points</a:t>
                          </a:r>
                          <a:endParaRPr lang="en-US" sz="1200" dirty="0"/>
                        </a:p>
                      </a:txBody>
                      <a:useSpRect/>
                    </a:txSp>
                  </a:sp>
                  <a:cxnSp>
                    <a:nvCxnSpPr>
                      <a:cNvPr id="32" name="Straight Arrow Connector 31"/>
                      <a:cNvCxnSpPr/>
                    </a:nvCxnSpPr>
                    <a:spPr>
                      <a:xfrm>
                        <a:off x="2438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rot="4609653">
                        <a:off x="19866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probability map</a:t>
                          </a:r>
                          <a:endParaRPr lang="en-US" sz="1200" dirty="0"/>
                        </a:p>
                      </a:txBody>
                      <a:useSpRect/>
                    </a:txSp>
                  </a:sp>
                  <a:cxnSp>
                    <a:nvCxnSpPr>
                      <a:cNvPr id="34" name="Straight Arrow Connector 33"/>
                      <a:cNvCxnSpPr/>
                    </a:nvCxnSpPr>
                    <a:spPr>
                      <a:xfrm>
                        <a:off x="27432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rot="4609653">
                        <a:off x="22914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binary probability</a:t>
                          </a:r>
                          <a:endParaRPr lang="en-US" sz="1200" dirty="0"/>
                        </a:p>
                      </a:txBody>
                      <a:useSpRect/>
                    </a:txSp>
                  </a:sp>
                  <a:cxnSp>
                    <a:nvCxnSpPr>
                      <a:cNvPr id="36" name="Straight Arrow Connector 35"/>
                      <a:cNvCxnSpPr/>
                    </a:nvCxnSpPr>
                    <a:spPr>
                      <a:xfrm>
                        <a:off x="30479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7" name="TextBox 36"/>
                      <a:cNvSpPr txBox="1"/>
                    </a:nvSpPr>
                    <a:spPr>
                      <a:xfrm rot="4609653">
                        <a:off x="2596231"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smoothed Residuals</a:t>
                          </a:r>
                          <a:endParaRPr lang="en-US" sz="1200" dirty="0"/>
                        </a:p>
                      </a:txBody>
                      <a:useSpRect/>
                    </a:txSp>
                  </a:sp>
                  <a:cxnSp>
                    <a:nvCxnSpPr>
                      <a:cNvPr id="38" name="Straight Arrow Connector 37"/>
                      <a:cNvCxnSpPr/>
                    </a:nvCxnSpPr>
                    <a:spPr>
                      <a:xfrm>
                        <a:off x="33527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000000" w:rsidRDefault="00B14216">
      <w:pPr>
        <w:pStyle w:val="BodyText"/>
        <w:ind w:firstLine="0"/>
        <w:rPr>
          <w:ins w:id="200" w:author="mtalbert" w:date="2012-10-17T15:48:00Z"/>
          <w:kern w:val="32"/>
        </w:rPr>
        <w:pPrChange w:id="201" w:author="mtalbert" w:date="2012-10-17T15:48:00Z">
          <w:pPr>
            <w:pStyle w:val="BodyText"/>
          </w:pPr>
        </w:pPrChange>
      </w:pPr>
      <w:ins w:id="202" w:author="mtalbert" w:date="2012-10-17T15:48:00Z">
        <w:r>
          <w:rPr>
            <w:kern w:val="32"/>
          </w:rPr>
          <w:t>Applying a model to new data</w:t>
        </w:r>
      </w:ins>
    </w:p>
    <w:p w:rsidR="00000000" w:rsidRDefault="00B14216">
      <w:pPr>
        <w:pStyle w:val="BodyText"/>
        <w:ind w:firstLine="0"/>
        <w:rPr>
          <w:rFonts w:ascii="Arial Narrow" w:hAnsi="Arial Narrow"/>
          <w:b/>
          <w:bCs/>
          <w:kern w:val="32"/>
          <w:sz w:val="32"/>
          <w:szCs w:val="32"/>
        </w:rPr>
        <w:pPrChange w:id="203" w:author="mtalbert" w:date="2012-10-17T15:48:00Z">
          <w:pPr>
            <w:pStyle w:val="BodyText"/>
          </w:pPr>
        </w:pPrChange>
      </w:pPr>
      <w:ins w:id="204" w:author="mtalbert" w:date="2012-10-17T15:49:00Z">
        <w:r>
          <w:rPr>
            <w:kern w:val="32"/>
          </w:rPr>
          <w:tab/>
        </w:r>
      </w:ins>
      <w:ins w:id="205" w:author="mtalbert" w:date="2012-10-17T15:50:00Z">
        <w:r>
          <w:rPr>
            <w:kern w:val="32"/>
          </w:rPr>
          <w:t xml:space="preserve">With the </w:t>
        </w:r>
        <w:proofErr w:type="spellStart"/>
        <w:r>
          <w:rPr>
            <w:kern w:val="32"/>
          </w:rPr>
          <w:t>ApplyModel</w:t>
        </w:r>
        <w:proofErr w:type="spellEnd"/>
        <w:r>
          <w:rPr>
            <w:kern w:val="32"/>
          </w:rPr>
          <w:t xml:space="preserve"> </w:t>
        </w:r>
      </w:ins>
      <w:ins w:id="206" w:author="mtalbert" w:date="2012-10-17T16:03:00Z">
        <w:r w:rsidR="00363D5B">
          <w:rPr>
            <w:kern w:val="32"/>
          </w:rPr>
          <w:t xml:space="preserve">tool </w:t>
        </w:r>
      </w:ins>
      <w:ins w:id="207" w:author="mtalbert" w:date="2012-10-17T15:50:00Z">
        <w:r>
          <w:rPr>
            <w:kern w:val="32"/>
          </w:rPr>
          <w:t>a</w:t>
        </w:r>
      </w:ins>
      <w:ins w:id="208" w:author="mtalbert" w:date="2012-10-17T15:49:00Z">
        <w:r>
          <w:rPr>
            <w:kern w:val="32"/>
          </w:rPr>
          <w:t xml:space="preserve"> model can be applied to a new data set either to evaluate performance in a new temporal or spatial region or to predict habitat </w:t>
        </w:r>
      </w:ins>
      <w:ins w:id="209" w:author="mtalbert" w:date="2012-10-17T16:04:00Z">
        <w:r w:rsidR="00363D5B">
          <w:rPr>
            <w:kern w:val="32"/>
          </w:rPr>
          <w:t>suitability</w:t>
        </w:r>
      </w:ins>
      <w:ins w:id="210" w:author="mtalbert" w:date="2012-10-17T15:49:00Z">
        <w:r>
          <w:rPr>
            <w:kern w:val="32"/>
          </w:rPr>
          <w:t>.</w:t>
        </w:r>
      </w:ins>
      <w:ins w:id="211" w:author="mtalbert" w:date="2012-10-17T16:07:00Z">
        <w:r w:rsidR="00363D5B">
          <w:rPr>
            <w:kern w:val="32"/>
          </w:rPr>
          <w:t xml:space="preserve">  This tool takes an </w:t>
        </w:r>
        <w:proofErr w:type="spellStart"/>
        <w:r w:rsidR="00363D5B">
          <w:rPr>
            <w:kern w:val="32"/>
          </w:rPr>
          <w:t>mds</w:t>
        </w:r>
        <w:proofErr w:type="spellEnd"/>
        <w:r w:rsidR="00363D5B">
          <w:rPr>
            <w:kern w:val="32"/>
          </w:rPr>
          <w:t xml:space="preserve"> file as input.  </w:t>
        </w:r>
      </w:ins>
      <w:ins w:id="212" w:author="mtalbert" w:date="2012-10-17T16:09:00Z">
        <w:r w:rsidR="00363D5B">
          <w:rPr>
            <w:kern w:val="32"/>
          </w:rPr>
          <w:t xml:space="preserve">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w:t>
        </w:r>
      </w:ins>
      <w:ins w:id="213" w:author="mtalbert" w:date="2012-10-17T16:07:00Z">
        <w:r w:rsidR="00363D5B">
          <w:rPr>
            <w:kern w:val="32"/>
          </w:rPr>
          <w:t xml:space="preserve">If evaluation metrics are to be produced then this </w:t>
        </w:r>
      </w:ins>
      <w:ins w:id="214" w:author="mtalbert" w:date="2012-10-17T16:10:00Z">
        <w:r w:rsidR="00363D5B">
          <w:rPr>
            <w:kern w:val="32"/>
          </w:rPr>
          <w:t>will also contain field data extracted from the new region.</w:t>
        </w:r>
      </w:ins>
      <w:ins w:id="215" w:author="mtalbert" w:date="2012-10-17T16:21:00Z">
        <w:r w:rsidR="00054F76">
          <w:rPr>
            <w:kern w:val="32"/>
          </w:rPr>
          <w:t xml:space="preserve"> </w:t>
        </w:r>
      </w:ins>
      <w:ins w:id="216" w:author="mtalbert" w:date="2012-10-17T16:10:00Z">
        <w:r w:rsidR="00363D5B">
          <w:rPr>
            <w:kern w:val="32"/>
          </w:rPr>
          <w:t xml:space="preserve">  </w:t>
        </w:r>
      </w:ins>
      <w:ins w:id="217" w:author="mtalbert" w:date="2012-10-17T16:09:00Z">
        <w:r w:rsidR="00363D5B">
          <w:rPr>
            <w:kern w:val="32"/>
          </w:rPr>
          <w:t xml:space="preserve"> </w:t>
        </w:r>
      </w:ins>
      <w:ins w:id="218" w:author="mtalbert" w:date="2012-10-17T16:07:00Z">
        <w:r w:rsidR="00363D5B">
          <w:rPr>
            <w:kern w:val="32"/>
          </w:rPr>
          <w:t xml:space="preserve"> </w:t>
        </w:r>
      </w:ins>
      <w:ins w:id="219" w:author="mtalbert" w:date="2012-10-17T15:49:00Z">
        <w:r>
          <w:rPr>
            <w:kern w:val="32"/>
          </w:rPr>
          <w:t xml:space="preserve">  </w:t>
        </w:r>
      </w:ins>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220" w:name="_Toc59000065"/>
      <w:bookmarkStart w:id="221" w:name="_Toc315364911"/>
      <w:r w:rsidRPr="00DC6924">
        <w:t>Glossary</w:t>
      </w:r>
      <w:bookmarkEnd w:id="220"/>
      <w:bookmarkEnd w:id="22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Ecol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w:t>
      </w:r>
      <w:proofErr w:type="spellStart"/>
      <w:r w:rsidRPr="000457C5">
        <w:rPr>
          <w:sz w:val="24"/>
          <w:szCs w:val="24"/>
        </w:rPr>
        <w:t>discriminant</w:t>
      </w:r>
      <w:proofErr w:type="spellEnd"/>
      <w:r w:rsidRPr="000457C5">
        <w:rPr>
          <w:sz w:val="24"/>
          <w:szCs w:val="24"/>
        </w:rPr>
        <w:t xml:space="preserve">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mtalbert" w:date="2012-10-24T14:45:00Z" w:initials="mkt">
    <w:p w:rsidR="00851CFC" w:rsidRDefault="00851CFC">
      <w:pPr>
        <w:pStyle w:val="CommentText"/>
      </w:pPr>
      <w:r>
        <w:rPr>
          <w:rStyle w:val="CommentReference"/>
        </w:rPr>
        <w:annotationRef/>
      </w:r>
      <w:proofErr w:type="gramStart"/>
      <w:r>
        <w:t>should</w:t>
      </w:r>
      <w:proofErr w:type="gramEnd"/>
      <w:r>
        <w:t xml:space="preserve"> handle </w:t>
      </w:r>
      <w:proofErr w:type="spellStart"/>
      <w:r>
        <w:t>nospatial</w:t>
      </w:r>
      <w:proofErr w:type="spellEnd"/>
      <w:r>
        <w:t xml:space="preserve"> data</w:t>
      </w:r>
    </w:p>
  </w:comment>
  <w:comment w:id="41" w:author="mtalbert" w:date="2012-10-15T08:53:00Z" w:initials="mkt">
    <w:p w:rsidR="007B0A43" w:rsidRDefault="007B0A43">
      <w:pPr>
        <w:pStyle w:val="CommentText"/>
      </w:pPr>
      <w:r>
        <w:rPr>
          <w:rStyle w:val="CommentReference"/>
        </w:rPr>
        <w:annotationRef/>
      </w:r>
      <w:proofErr w:type="gramStart"/>
      <w:r>
        <w:t>not</w:t>
      </w:r>
      <w:proofErr w:type="gramEnd"/>
      <w:r>
        <w:t xml:space="preserve"> necessarily X and Y now?</w:t>
      </w:r>
    </w:p>
  </w:comment>
  <w:comment w:id="61" w:author="mtalbert" w:date="2012-10-17T15:52:00Z" w:initials="mkt">
    <w:p w:rsidR="007B0A43" w:rsidRDefault="007B0A43">
      <w:pPr>
        <w:pStyle w:val="CommentText"/>
      </w:pPr>
      <w:r>
        <w:rPr>
          <w:rStyle w:val="CommentReference"/>
        </w:rPr>
        <w:annotationRef/>
      </w:r>
      <w:r>
        <w:t>Replace this figure</w:t>
      </w:r>
    </w:p>
  </w:comment>
  <w:comment w:id="195" w:author="mtalbert" w:date="2012-02-09T08:00:00Z" w:initials="mkt">
    <w:p w:rsidR="007B0A43" w:rsidRDefault="007B0A43" w:rsidP="00124E94">
      <w:pPr>
        <w:pStyle w:val="CommentText"/>
      </w:pPr>
      <w:r>
        <w:rPr>
          <w:rStyle w:val="CommentReference"/>
        </w:rPr>
        <w:annotationRef/>
      </w:r>
      <w:r>
        <w:t xml:space="preserve">Colin enter stuff on your widget and being able to see the history in the </w:t>
      </w:r>
      <w:proofErr w:type="spellStart"/>
      <w:r>
        <w:t>csv</w:t>
      </w:r>
      <w:proofErr w:type="spellEnd"/>
      <w:r>
        <w:t xml:space="preserve"> here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0A43" w:rsidRDefault="007B0A43">
      <w:r>
        <w:separator/>
      </w:r>
    </w:p>
  </w:endnote>
  <w:endnote w:type="continuationSeparator" w:id="0">
    <w:p w:rsidR="007B0A43" w:rsidRDefault="007B0A4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00000001"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0A43" w:rsidRDefault="00551707" w:rsidP="00040188">
    <w:pPr>
      <w:pStyle w:val="Footer"/>
      <w:framePr w:wrap="around" w:vAnchor="text" w:hAnchor="margin" w:xAlign="center" w:y="1"/>
      <w:rPr>
        <w:rStyle w:val="PageNumber"/>
      </w:rPr>
    </w:pPr>
    <w:r>
      <w:rPr>
        <w:rStyle w:val="PageNumber"/>
      </w:rPr>
      <w:fldChar w:fldCharType="begin"/>
    </w:r>
    <w:r w:rsidR="007B0A43">
      <w:rPr>
        <w:rStyle w:val="PageNumber"/>
      </w:rPr>
      <w:instrText xml:space="preserve">PAGE  </w:instrText>
    </w:r>
    <w:r>
      <w:rPr>
        <w:rStyle w:val="PageNumber"/>
      </w:rPr>
      <w:fldChar w:fldCharType="separate"/>
    </w:r>
    <w:r w:rsidR="007B0A43">
      <w:rPr>
        <w:rStyle w:val="PageNumber"/>
        <w:noProof/>
      </w:rPr>
      <w:t>v</w:t>
    </w:r>
    <w:r>
      <w:rPr>
        <w:rStyle w:val="PageNumber"/>
      </w:rPr>
      <w:fldChar w:fldCharType="end"/>
    </w:r>
  </w:p>
  <w:p w:rsidR="007B0A43" w:rsidRDefault="007B0A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0A43" w:rsidRDefault="00551707" w:rsidP="00040188">
    <w:pPr>
      <w:pStyle w:val="Footer"/>
      <w:framePr w:wrap="around" w:vAnchor="text" w:hAnchor="margin" w:xAlign="center" w:y="1"/>
      <w:rPr>
        <w:rStyle w:val="PageNumber"/>
      </w:rPr>
    </w:pPr>
    <w:r>
      <w:rPr>
        <w:rStyle w:val="PageNumber"/>
      </w:rPr>
      <w:fldChar w:fldCharType="begin"/>
    </w:r>
    <w:r w:rsidR="007B0A43">
      <w:rPr>
        <w:rStyle w:val="PageNumber"/>
      </w:rPr>
      <w:instrText xml:space="preserve">PAGE  </w:instrText>
    </w:r>
    <w:r>
      <w:rPr>
        <w:rStyle w:val="PageNumber"/>
      </w:rPr>
      <w:fldChar w:fldCharType="separate"/>
    </w:r>
    <w:r w:rsidR="004950E6">
      <w:rPr>
        <w:rStyle w:val="PageNumber"/>
        <w:noProof/>
      </w:rPr>
      <w:t>63</w:t>
    </w:r>
    <w:r>
      <w:rPr>
        <w:rStyle w:val="PageNumber"/>
      </w:rPr>
      <w:fldChar w:fldCharType="end"/>
    </w:r>
  </w:p>
  <w:p w:rsidR="007B0A43" w:rsidRDefault="007B0A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0A43" w:rsidRDefault="007B0A43">
      <w:r>
        <w:separator/>
      </w:r>
    </w:p>
  </w:footnote>
  <w:footnote w:type="continuationSeparator" w:id="0">
    <w:p w:rsidR="007B0A43" w:rsidRDefault="007B0A4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0A43" w:rsidRDefault="00551707">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0EDE7A2B"/>
    <w:multiLevelType w:val="hybridMultilevel"/>
    <w:tmpl w:val="1F6258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F001742"/>
    <w:multiLevelType w:val="hybridMultilevel"/>
    <w:tmpl w:val="BF92DAF8"/>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9D352A"/>
    <w:multiLevelType w:val="hybridMultilevel"/>
    <w:tmpl w:val="6C0C7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3640B5"/>
    <w:multiLevelType w:val="hybridMultilevel"/>
    <w:tmpl w:val="5B6499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7227305"/>
    <w:multiLevelType w:val="hybridMultilevel"/>
    <w:tmpl w:val="0B787BFC"/>
    <w:lvl w:ilvl="0" w:tplc="E1EEF6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6ED5762"/>
    <w:multiLevelType w:val="hybridMultilevel"/>
    <w:tmpl w:val="02CE1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1">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343499"/>
    <w:multiLevelType w:val="hybridMultilevel"/>
    <w:tmpl w:val="072A1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807DC2"/>
    <w:multiLevelType w:val="hybridMultilevel"/>
    <w:tmpl w:val="BF188B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F651CC9"/>
    <w:multiLevelType w:val="hybridMultilevel"/>
    <w:tmpl w:val="B48CFF46"/>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8E30DC7"/>
    <w:multiLevelType w:val="hybridMultilevel"/>
    <w:tmpl w:val="67B05CB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7B9A2182"/>
    <w:multiLevelType w:val="hybridMultilevel"/>
    <w:tmpl w:val="A8E868C6"/>
    <w:lvl w:ilvl="0" w:tplc="CFE4180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10"/>
  </w:num>
  <w:num w:numId="5">
    <w:abstractNumId w:val="11"/>
  </w:num>
  <w:num w:numId="6">
    <w:abstractNumId w:val="17"/>
  </w:num>
  <w:num w:numId="7">
    <w:abstractNumId w:val="13"/>
  </w:num>
  <w:num w:numId="8">
    <w:abstractNumId w:val="16"/>
  </w:num>
  <w:num w:numId="9">
    <w:abstractNumId w:val="5"/>
  </w:num>
  <w:num w:numId="10">
    <w:abstractNumId w:val="4"/>
  </w:num>
  <w:num w:numId="11">
    <w:abstractNumId w:val="14"/>
  </w:num>
  <w:num w:numId="12">
    <w:abstractNumId w:val="19"/>
  </w:num>
  <w:num w:numId="13">
    <w:abstractNumId w:val="8"/>
  </w:num>
  <w:num w:numId="14">
    <w:abstractNumId w:val="12"/>
  </w:num>
  <w:num w:numId="15">
    <w:abstractNumId w:val="15"/>
  </w:num>
  <w:num w:numId="16">
    <w:abstractNumId w:val="7"/>
  </w:num>
  <w:num w:numId="17">
    <w:abstractNumId w:val="3"/>
  </w:num>
  <w:num w:numId="18">
    <w:abstractNumId w:val="6"/>
  </w:num>
  <w:num w:numId="19">
    <w:abstractNumId w:val="18"/>
  </w:num>
  <w:num w:numId="20">
    <w:abstractNumId w:val="9"/>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6"/>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6"/>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13"/>
    <w:lvlOverride w:ilvl="0">
      <w:startOverride w:val="1"/>
    </w:lvlOverride>
  </w:num>
  <w:num w:numId="44">
    <w:abstractNumId w:val="13"/>
    <w:lvlOverride w:ilvl="0">
      <w:startOverride w:val="1"/>
    </w:lvlOverride>
  </w:num>
  <w:num w:numId="45">
    <w:abstractNumId w:val="13"/>
    <w:lvlOverride w:ilvl="0">
      <w:startOverride w:val="1"/>
    </w:lvlOverride>
  </w:num>
  <w:num w:numId="46">
    <w:abstractNumId w:val="13"/>
    <w:lvlOverride w:ilvl="0">
      <w:startOverride w:val="1"/>
    </w:lvlOverride>
  </w:num>
  <w:num w:numId="47">
    <w:abstractNumId w:val="13"/>
    <w:lvlOverride w:ilvl="0">
      <w:startOverride w:val="1"/>
    </w:lvlOverride>
  </w:num>
  <w:num w:numId="48">
    <w:abstractNumId w:val="16"/>
    <w:lvlOverride w:ilvl="0">
      <w:startOverride w:val="1"/>
    </w:lvlOverride>
  </w:num>
  <w:num w:numId="49">
    <w:abstractNumId w:val="13"/>
    <w:lvlOverride w:ilvl="0">
      <w:startOverride w:val="1"/>
    </w:lvlOverride>
  </w:num>
  <w:num w:numId="50">
    <w:abstractNumId w:val="13"/>
    <w:lvlOverride w:ilvl="0">
      <w:startOverride w:val="1"/>
    </w:lvlOverride>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19"/>
  <w:hideGrammaticalErrors/>
  <w:activeWritingStyle w:appName="MSWord" w:lang="en-US" w:vendorID="64" w:dllVersion="131078" w:nlCheck="1" w:checkStyle="1"/>
  <w:proofState w:spelling="clean" w:grammar="clean"/>
  <w:attachedTemplate r:id="rId1"/>
  <w:stylePaneFormatFilter w:val="3F01"/>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24A5"/>
    <w:rsid w:val="000D67C6"/>
    <w:rsid w:val="000D73C1"/>
    <w:rsid w:val="000E0F5F"/>
    <w:rsid w:val="000E666F"/>
    <w:rsid w:val="000E6A92"/>
    <w:rsid w:val="00104E2D"/>
    <w:rsid w:val="001123FF"/>
    <w:rsid w:val="00114842"/>
    <w:rsid w:val="00115E03"/>
    <w:rsid w:val="00117C94"/>
    <w:rsid w:val="00124388"/>
    <w:rsid w:val="00124E94"/>
    <w:rsid w:val="00132121"/>
    <w:rsid w:val="00134775"/>
    <w:rsid w:val="00136B36"/>
    <w:rsid w:val="00136DE8"/>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AD6"/>
    <w:rsid w:val="0052675D"/>
    <w:rsid w:val="005270B8"/>
    <w:rsid w:val="00527710"/>
    <w:rsid w:val="00534486"/>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9044D"/>
    <w:rsid w:val="00693D87"/>
    <w:rsid w:val="0069424A"/>
    <w:rsid w:val="00694837"/>
    <w:rsid w:val="00695764"/>
    <w:rsid w:val="00696C68"/>
    <w:rsid w:val="006A6AC5"/>
    <w:rsid w:val="006B0278"/>
    <w:rsid w:val="006B0FDF"/>
    <w:rsid w:val="006B1525"/>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532D"/>
    <w:rsid w:val="00D55698"/>
    <w:rsid w:val="00D568A5"/>
    <w:rsid w:val="00D57F06"/>
    <w:rsid w:val="00D614C4"/>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7705"/>
    <w:rsid w:val="00DE2139"/>
    <w:rsid w:val="00DE666E"/>
    <w:rsid w:val="00DF5384"/>
    <w:rsid w:val="00DF6B9F"/>
    <w:rsid w:val="00DF6C06"/>
    <w:rsid w:val="00E03A51"/>
    <w:rsid w:val="00E06DCB"/>
    <w:rsid w:val="00E07362"/>
    <w:rsid w:val="00E124D9"/>
    <w:rsid w:val="00E1446A"/>
    <w:rsid w:val="00E14CBF"/>
    <w:rsid w:val="00E2254E"/>
    <w:rsid w:val="00E2421D"/>
    <w:rsid w:val="00E33D3A"/>
    <w:rsid w:val="00E34E23"/>
    <w:rsid w:val="00E35410"/>
    <w:rsid w:val="00E414DC"/>
    <w:rsid w:val="00E448A8"/>
    <w:rsid w:val="00E44D2C"/>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s>
</file>

<file path=word/webSettings.xml><?xml version="1.0" encoding="utf-8"?>
<w:webSettings xmlns:r="http://schemas.openxmlformats.org/officeDocument/2006/relationships" xmlns:w="http://schemas.openxmlformats.org/wordprocessingml/2006/main">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r-project.or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e.usgs.gov"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cran.r-project.org/web/packages/randomForest/index.html" TargetMode="External"/><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www.vistrails.org/index.php/Download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yperlink" Target="http://www.usgs.gov/pubprod"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www.remotesensing.org/geotiff/proj_list/" TargetMode="External"/><Relationship Id="rId52" Type="http://schemas.openxmlformats.org/officeDocument/2006/relationships/image" Target="media/image32.jpeg"/><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cs.princeton.edu/~schapire/maxen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gdal.org/formats_list.html"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http://www.vistrails.org/usersguide/VisTrails_Documentation/VisTrails_Documentation.html" TargetMode="External"/><Relationship Id="rId41" Type="http://schemas.openxmlformats.org/officeDocument/2006/relationships/comments" Target="comments.xm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764836-865D-439D-BF81-AAC0BE161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2581</TotalTime>
  <Pages>68</Pages>
  <Words>11697</Words>
  <Characters>66677</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78218</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Elizabeth A Ciganovich</dc:creator>
  <dc:description>Manuscript Template Verson 3.5</dc:description>
  <cp:lastModifiedBy>talbertc</cp:lastModifiedBy>
  <cp:revision>19</cp:revision>
  <cp:lastPrinted>2008-03-31T15:28:00Z</cp:lastPrinted>
  <dcterms:created xsi:type="dcterms:W3CDTF">2012-10-15T16:45:00Z</dcterms:created>
  <dcterms:modified xsi:type="dcterms:W3CDTF">2012-12-04T01:00:00Z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